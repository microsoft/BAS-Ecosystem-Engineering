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bookmarkStart w:id="0" w:name="_top"/>
      <w:bookmarkEnd w:id="0"/>
    </w:p>
    <w:p w14:paraId="7BD55EC8" w14:textId="6F843777" w:rsidR="008A70B0" w:rsidRPr="008A70B0" w:rsidRDefault="006B2BE4" w:rsidP="008A70B0">
      <w:pPr>
        <w:pStyle w:val="Image"/>
        <w:rPr>
          <w:rStyle w:val="LabID"/>
          <w:rFonts w:ascii="Segoe UI" w:eastAsiaTheme="minorHAnsi" w:hAnsi="Segoe UI" w:cs="Segoe UI"/>
          <w:szCs w:val="22"/>
        </w:rPr>
      </w:pPr>
      <w:r w:rsidRPr="006B2BE4">
        <w:rPr>
          <w:rFonts w:ascii="Segoe UI Semibold" w:hAnsi="Segoe UI Semibold" w:cs="Segoe UI Semibold"/>
          <w:noProof/>
          <w:sz w:val="88"/>
          <w:szCs w:val="88"/>
        </w:rPr>
        <mc:AlternateContent>
          <mc:Choice Requires="wpg">
            <w:drawing>
              <wp:anchor distT="0" distB="0" distL="114300" distR="114300" simplePos="0" relativeHeight="251658240" behindDoc="0" locked="0" layoutInCell="1" allowOverlap="1" wp14:anchorId="34AA4255" wp14:editId="7330AC76">
                <wp:simplePos x="0" y="0"/>
                <wp:positionH relativeFrom="column">
                  <wp:posOffset>50605</wp:posOffset>
                </wp:positionH>
                <wp:positionV relativeFrom="paragraph">
                  <wp:posOffset>432629</wp:posOffset>
                </wp:positionV>
                <wp:extent cx="914400" cy="914400"/>
                <wp:effectExtent l="0" t="0" r="0" b="0"/>
                <wp:wrapNone/>
                <wp:docPr id="1" name="Group 11"/>
                <wp:cNvGraphicFramePr/>
                <a:graphic xmlns:a="http://schemas.openxmlformats.org/drawingml/2006/main">
                  <a:graphicData uri="http://schemas.microsoft.com/office/word/2010/wordprocessingGroup">
                    <wpg:wgp>
                      <wpg:cNvGrpSpPr/>
                      <wpg:grpSpPr>
                        <a:xfrm>
                          <a:off x="0" y="0"/>
                          <a:ext cx="914400" cy="914400"/>
                          <a:chOff x="0" y="0"/>
                          <a:chExt cx="831086" cy="831086"/>
                        </a:xfrm>
                      </wpg:grpSpPr>
                      <wpg:grpSp>
                        <wpg:cNvPr id="2" name="Group 2"/>
                        <wpg:cNvGrpSpPr>
                          <a:grpSpLocks/>
                        </wpg:cNvGrpSpPr>
                        <wpg:grpSpPr>
                          <a:xfrm>
                            <a:off x="0" y="0"/>
                            <a:ext cx="831086" cy="831086"/>
                            <a:chOff x="0" y="0"/>
                            <a:chExt cx="832104" cy="832104"/>
                          </a:xfrm>
                        </wpg:grpSpPr>
                        <wps:wsp>
                          <wps:cNvPr id="3" name="Oval 3"/>
                          <wps:cNvSpPr>
                            <a:spLocks/>
                          </wps:cNvSpPr>
                          <wps:spPr bwMode="auto">
                            <a:xfrm>
                              <a:off x="0" y="0"/>
                              <a:ext cx="832104" cy="832104"/>
                            </a:xfrm>
                            <a:prstGeom prst="ellipse">
                              <a:avLst/>
                            </a:prstGeom>
                            <a:solidFill>
                              <a:srgbClr val="243A5E">
                                <a:lumMod val="75000"/>
                              </a:srgbClr>
                            </a:solidFill>
                            <a:ln w="12700" cap="flat" cmpd="sng" algn="ctr">
                              <a:noFill/>
                              <a:prstDash val="lg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s:wsp>
                          <wps:cNvPr id="7" name="Oval 7"/>
                          <wps:cNvSpPr>
                            <a:spLocks/>
                          </wps:cNvSpPr>
                          <wps:spPr bwMode="auto">
                            <a:xfrm>
                              <a:off x="42360" y="42360"/>
                              <a:ext cx="747384" cy="747384"/>
                            </a:xfrm>
                            <a:prstGeom prst="ellipse">
                              <a:avLst/>
                            </a:prstGeom>
                            <a:noFill/>
                            <a:ln w="12700" cap="flat" cmpd="sng" algn="ctr">
                              <a:solidFill>
                                <a:srgbClr val="FFFFFF"/>
                              </a:solidFill>
                              <a:prstDash val="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g:grpSp>
                      <wpg:grpSp>
                        <wpg:cNvPr id="8" name="data 3" descr="data, cloud, scale"/>
                        <wpg:cNvGrpSpPr>
                          <a:grpSpLocks noChangeAspect="1"/>
                        </wpg:cNvGrpSpPr>
                        <wpg:grpSpPr bwMode="auto">
                          <a:xfrm>
                            <a:off x="134805" y="135882"/>
                            <a:ext cx="561476" cy="559323"/>
                            <a:chOff x="134805" y="135882"/>
                            <a:chExt cx="261" cy="260"/>
                          </a:xfrm>
                        </wpg:grpSpPr>
                        <wps:wsp>
                          <wps:cNvPr id="9" name="AutoShape 87"/>
                          <wps:cNvSpPr>
                            <a:spLocks noChangeAspect="1" noChangeArrowheads="1" noTextEdit="1"/>
                          </wps:cNvSpPr>
                          <wps:spPr bwMode="auto">
                            <a:xfrm>
                              <a:off x="134805" y="135882"/>
                              <a:ext cx="2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 name="Freeform 89"/>
                          <wps:cNvSpPr>
                            <a:spLocks/>
                          </wps:cNvSpPr>
                          <wps:spPr bwMode="auto">
                            <a:xfrm>
                              <a:off x="135014" y="136019"/>
                              <a:ext cx="51" cy="80"/>
                            </a:xfrm>
                            <a:custGeom>
                              <a:avLst/>
                              <a:gdLst>
                                <a:gd name="T0" fmla="*/ 28 w 76"/>
                                <a:gd name="T1" fmla="*/ 118 h 118"/>
                                <a:gd name="T2" fmla="*/ 76 w 76"/>
                                <a:gd name="T3" fmla="*/ 0 h 118"/>
                                <a:gd name="T4" fmla="*/ 37 w 76"/>
                                <a:gd name="T5" fmla="*/ 0 h 118"/>
                                <a:gd name="T6" fmla="*/ 0 w 76"/>
                                <a:gd name="T7" fmla="*/ 90 h 118"/>
                                <a:gd name="T8" fmla="*/ 28 w 76"/>
                                <a:gd name="T9" fmla="*/ 118 h 118"/>
                              </a:gdLst>
                              <a:ahLst/>
                              <a:cxnLst>
                                <a:cxn ang="0">
                                  <a:pos x="T0" y="T1"/>
                                </a:cxn>
                                <a:cxn ang="0">
                                  <a:pos x="T2" y="T3"/>
                                </a:cxn>
                                <a:cxn ang="0">
                                  <a:pos x="T4" y="T5"/>
                                </a:cxn>
                                <a:cxn ang="0">
                                  <a:pos x="T6" y="T7"/>
                                </a:cxn>
                                <a:cxn ang="0">
                                  <a:pos x="T8" y="T9"/>
                                </a:cxn>
                              </a:cxnLst>
                              <a:rect l="0" t="0" r="r" b="b"/>
                              <a:pathLst>
                                <a:path w="76" h="118">
                                  <a:moveTo>
                                    <a:pt x="28" y="118"/>
                                  </a:moveTo>
                                  <a:cubicBezTo>
                                    <a:pt x="56" y="86"/>
                                    <a:pt x="74" y="45"/>
                                    <a:pt x="76" y="0"/>
                                  </a:cubicBezTo>
                                  <a:cubicBezTo>
                                    <a:pt x="37" y="0"/>
                                    <a:pt x="37" y="0"/>
                                    <a:pt x="37" y="0"/>
                                  </a:cubicBezTo>
                                  <a:cubicBezTo>
                                    <a:pt x="35" y="34"/>
                                    <a:pt x="21" y="65"/>
                                    <a:pt x="0" y="90"/>
                                  </a:cubicBezTo>
                                  <a:lnTo>
                                    <a:pt x="28" y="11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90"/>
                          <wps:cNvSpPr>
                            <a:spLocks/>
                          </wps:cNvSpPr>
                          <wps:spPr bwMode="auto">
                            <a:xfrm>
                              <a:off x="134805" y="135925"/>
                              <a:ext cx="53" cy="80"/>
                            </a:xfrm>
                            <a:custGeom>
                              <a:avLst/>
                              <a:gdLst>
                                <a:gd name="T0" fmla="*/ 49 w 78"/>
                                <a:gd name="T1" fmla="*/ 0 h 119"/>
                                <a:gd name="T2" fmla="*/ 0 w 78"/>
                                <a:gd name="T3" fmla="*/ 119 h 119"/>
                                <a:gd name="T4" fmla="*/ 41 w 78"/>
                                <a:gd name="T5" fmla="*/ 119 h 119"/>
                                <a:gd name="T6" fmla="*/ 78 w 78"/>
                                <a:gd name="T7" fmla="*/ 29 h 119"/>
                                <a:gd name="T8" fmla="*/ 49 w 78"/>
                                <a:gd name="T9" fmla="*/ 0 h 119"/>
                              </a:gdLst>
                              <a:ahLst/>
                              <a:cxnLst>
                                <a:cxn ang="0">
                                  <a:pos x="T0" y="T1"/>
                                </a:cxn>
                                <a:cxn ang="0">
                                  <a:pos x="T2" y="T3"/>
                                </a:cxn>
                                <a:cxn ang="0">
                                  <a:pos x="T4" y="T5"/>
                                </a:cxn>
                                <a:cxn ang="0">
                                  <a:pos x="T6" y="T7"/>
                                </a:cxn>
                                <a:cxn ang="0">
                                  <a:pos x="T8" y="T9"/>
                                </a:cxn>
                              </a:cxnLst>
                              <a:rect l="0" t="0" r="r" b="b"/>
                              <a:pathLst>
                                <a:path w="78" h="119">
                                  <a:moveTo>
                                    <a:pt x="49" y="0"/>
                                  </a:moveTo>
                                  <a:cubicBezTo>
                                    <a:pt x="21" y="32"/>
                                    <a:pt x="2" y="73"/>
                                    <a:pt x="0" y="119"/>
                                  </a:cubicBezTo>
                                  <a:cubicBezTo>
                                    <a:pt x="41" y="119"/>
                                    <a:pt x="41" y="119"/>
                                    <a:pt x="41" y="119"/>
                                  </a:cubicBezTo>
                                  <a:cubicBezTo>
                                    <a:pt x="43" y="84"/>
                                    <a:pt x="57" y="53"/>
                                    <a:pt x="78" y="29"/>
                                  </a:cubicBezTo>
                                  <a:lnTo>
                                    <a:pt x="49" y="0"/>
                                  </a:ln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91"/>
                          <wps:cNvSpPr>
                            <a:spLocks/>
                          </wps:cNvSpPr>
                          <wps:spPr bwMode="auto">
                            <a:xfrm>
                              <a:off x="134849" y="136089"/>
                              <a:ext cx="80" cy="53"/>
                            </a:xfrm>
                            <a:custGeom>
                              <a:avLst/>
                              <a:gdLst>
                                <a:gd name="T0" fmla="*/ 0 w 118"/>
                                <a:gd name="T1" fmla="*/ 29 h 78"/>
                                <a:gd name="T2" fmla="*/ 118 w 118"/>
                                <a:gd name="T3" fmla="*/ 78 h 78"/>
                                <a:gd name="T4" fmla="*/ 118 w 118"/>
                                <a:gd name="T5" fmla="*/ 37 h 78"/>
                                <a:gd name="T6" fmla="*/ 29 w 118"/>
                                <a:gd name="T7" fmla="*/ 0 h 78"/>
                                <a:gd name="T8" fmla="*/ 0 w 118"/>
                                <a:gd name="T9" fmla="*/ 29 h 78"/>
                              </a:gdLst>
                              <a:ahLst/>
                              <a:cxnLst>
                                <a:cxn ang="0">
                                  <a:pos x="T0" y="T1"/>
                                </a:cxn>
                                <a:cxn ang="0">
                                  <a:pos x="T2" y="T3"/>
                                </a:cxn>
                                <a:cxn ang="0">
                                  <a:pos x="T4" y="T5"/>
                                </a:cxn>
                                <a:cxn ang="0">
                                  <a:pos x="T6" y="T7"/>
                                </a:cxn>
                                <a:cxn ang="0">
                                  <a:pos x="T8" y="T9"/>
                                </a:cxn>
                              </a:cxnLst>
                              <a:rect l="0" t="0" r="r" b="b"/>
                              <a:pathLst>
                                <a:path w="118" h="78">
                                  <a:moveTo>
                                    <a:pt x="0" y="29"/>
                                  </a:moveTo>
                                  <a:cubicBezTo>
                                    <a:pt x="32" y="57"/>
                                    <a:pt x="73" y="76"/>
                                    <a:pt x="118" y="78"/>
                                  </a:cubicBezTo>
                                  <a:cubicBezTo>
                                    <a:pt x="118" y="37"/>
                                    <a:pt x="118" y="37"/>
                                    <a:pt x="118" y="37"/>
                                  </a:cubicBezTo>
                                  <a:cubicBezTo>
                                    <a:pt x="84" y="35"/>
                                    <a:pt x="53" y="21"/>
                                    <a:pt x="29" y="0"/>
                                  </a:cubicBezTo>
                                  <a:lnTo>
                                    <a:pt x="0" y="29"/>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92"/>
                          <wps:cNvSpPr>
                            <a:spLocks/>
                          </wps:cNvSpPr>
                          <wps:spPr bwMode="auto">
                            <a:xfrm>
                              <a:off x="134805" y="136019"/>
                              <a:ext cx="53" cy="80"/>
                            </a:xfrm>
                            <a:custGeom>
                              <a:avLst/>
                              <a:gdLst>
                                <a:gd name="T0" fmla="*/ 0 w 78"/>
                                <a:gd name="T1" fmla="*/ 0 h 118"/>
                                <a:gd name="T2" fmla="*/ 49 w 78"/>
                                <a:gd name="T3" fmla="*/ 118 h 118"/>
                                <a:gd name="T4" fmla="*/ 78 w 78"/>
                                <a:gd name="T5" fmla="*/ 90 h 118"/>
                                <a:gd name="T6" fmla="*/ 41 w 78"/>
                                <a:gd name="T7" fmla="*/ 0 h 118"/>
                                <a:gd name="T8" fmla="*/ 0 w 78"/>
                                <a:gd name="T9" fmla="*/ 0 h 118"/>
                              </a:gdLst>
                              <a:ahLst/>
                              <a:cxnLst>
                                <a:cxn ang="0">
                                  <a:pos x="T0" y="T1"/>
                                </a:cxn>
                                <a:cxn ang="0">
                                  <a:pos x="T2" y="T3"/>
                                </a:cxn>
                                <a:cxn ang="0">
                                  <a:pos x="T4" y="T5"/>
                                </a:cxn>
                                <a:cxn ang="0">
                                  <a:pos x="T6" y="T7"/>
                                </a:cxn>
                                <a:cxn ang="0">
                                  <a:pos x="T8" y="T9"/>
                                </a:cxn>
                              </a:cxnLst>
                              <a:rect l="0" t="0" r="r" b="b"/>
                              <a:pathLst>
                                <a:path w="78" h="118">
                                  <a:moveTo>
                                    <a:pt x="0" y="0"/>
                                  </a:moveTo>
                                  <a:cubicBezTo>
                                    <a:pt x="2" y="45"/>
                                    <a:pt x="21" y="87"/>
                                    <a:pt x="49" y="118"/>
                                  </a:cubicBezTo>
                                  <a:cubicBezTo>
                                    <a:pt x="78" y="90"/>
                                    <a:pt x="78" y="90"/>
                                    <a:pt x="78" y="90"/>
                                  </a:cubicBezTo>
                                  <a:cubicBezTo>
                                    <a:pt x="57" y="65"/>
                                    <a:pt x="43" y="34"/>
                                    <a:pt x="41" y="0"/>
                                  </a:cubicBezTo>
                                  <a:lnTo>
                                    <a:pt x="0" y="0"/>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93"/>
                          <wps:cNvSpPr>
                            <a:spLocks/>
                          </wps:cNvSpPr>
                          <wps:spPr bwMode="auto">
                            <a:xfrm>
                              <a:off x="135014" y="135925"/>
                              <a:ext cx="51" cy="80"/>
                            </a:xfrm>
                            <a:custGeom>
                              <a:avLst/>
                              <a:gdLst>
                                <a:gd name="T0" fmla="*/ 28 w 76"/>
                                <a:gd name="T1" fmla="*/ 0 h 118"/>
                                <a:gd name="T2" fmla="*/ 0 w 76"/>
                                <a:gd name="T3" fmla="*/ 28 h 118"/>
                                <a:gd name="T4" fmla="*/ 37 w 76"/>
                                <a:gd name="T5" fmla="*/ 118 h 118"/>
                                <a:gd name="T6" fmla="*/ 76 w 76"/>
                                <a:gd name="T7" fmla="*/ 118 h 118"/>
                                <a:gd name="T8" fmla="*/ 28 w 76"/>
                                <a:gd name="T9" fmla="*/ 0 h 118"/>
                              </a:gdLst>
                              <a:ahLst/>
                              <a:cxnLst>
                                <a:cxn ang="0">
                                  <a:pos x="T0" y="T1"/>
                                </a:cxn>
                                <a:cxn ang="0">
                                  <a:pos x="T2" y="T3"/>
                                </a:cxn>
                                <a:cxn ang="0">
                                  <a:pos x="T4" y="T5"/>
                                </a:cxn>
                                <a:cxn ang="0">
                                  <a:pos x="T6" y="T7"/>
                                </a:cxn>
                                <a:cxn ang="0">
                                  <a:pos x="T8" y="T9"/>
                                </a:cxn>
                              </a:cxnLst>
                              <a:rect l="0" t="0" r="r" b="b"/>
                              <a:pathLst>
                                <a:path w="76" h="118">
                                  <a:moveTo>
                                    <a:pt x="28" y="0"/>
                                  </a:moveTo>
                                  <a:cubicBezTo>
                                    <a:pt x="0" y="28"/>
                                    <a:pt x="0" y="28"/>
                                    <a:pt x="0" y="28"/>
                                  </a:cubicBezTo>
                                  <a:cubicBezTo>
                                    <a:pt x="21" y="52"/>
                                    <a:pt x="35" y="83"/>
                                    <a:pt x="37" y="118"/>
                                  </a:cubicBezTo>
                                  <a:cubicBezTo>
                                    <a:pt x="76" y="118"/>
                                    <a:pt x="76" y="118"/>
                                    <a:pt x="76" y="118"/>
                                  </a:cubicBezTo>
                                  <a:cubicBezTo>
                                    <a:pt x="74" y="72"/>
                                    <a:pt x="56" y="31"/>
                                    <a:pt x="2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94"/>
                          <wps:cNvSpPr>
                            <a:spLocks/>
                          </wps:cNvSpPr>
                          <wps:spPr bwMode="auto">
                            <a:xfrm>
                              <a:off x="134942" y="136089"/>
                              <a:ext cx="81" cy="53"/>
                            </a:xfrm>
                            <a:custGeom>
                              <a:avLst/>
                              <a:gdLst>
                                <a:gd name="T0" fmla="*/ 1 w 118"/>
                                <a:gd name="T1" fmla="*/ 78 h 78"/>
                                <a:gd name="T2" fmla="*/ 118 w 118"/>
                                <a:gd name="T3" fmla="*/ 28 h 78"/>
                                <a:gd name="T4" fmla="*/ 90 w 118"/>
                                <a:gd name="T5" fmla="*/ 0 h 78"/>
                                <a:gd name="T6" fmla="*/ 0 w 118"/>
                                <a:gd name="T7" fmla="*/ 37 h 78"/>
                                <a:gd name="T8" fmla="*/ 0 w 118"/>
                                <a:gd name="T9" fmla="*/ 78 h 78"/>
                                <a:gd name="T10" fmla="*/ 1 w 118"/>
                                <a:gd name="T11" fmla="*/ 78 h 78"/>
                              </a:gdLst>
                              <a:ahLst/>
                              <a:cxnLst>
                                <a:cxn ang="0">
                                  <a:pos x="T0" y="T1"/>
                                </a:cxn>
                                <a:cxn ang="0">
                                  <a:pos x="T2" y="T3"/>
                                </a:cxn>
                                <a:cxn ang="0">
                                  <a:pos x="T4" y="T5"/>
                                </a:cxn>
                                <a:cxn ang="0">
                                  <a:pos x="T6" y="T7"/>
                                </a:cxn>
                                <a:cxn ang="0">
                                  <a:pos x="T8" y="T9"/>
                                </a:cxn>
                                <a:cxn ang="0">
                                  <a:pos x="T10" y="T11"/>
                                </a:cxn>
                              </a:cxnLst>
                              <a:rect l="0" t="0" r="r" b="b"/>
                              <a:pathLst>
                                <a:path w="118" h="78">
                                  <a:moveTo>
                                    <a:pt x="1" y="78"/>
                                  </a:moveTo>
                                  <a:cubicBezTo>
                                    <a:pt x="46" y="75"/>
                                    <a:pt x="87" y="57"/>
                                    <a:pt x="118" y="28"/>
                                  </a:cubicBezTo>
                                  <a:cubicBezTo>
                                    <a:pt x="90" y="0"/>
                                    <a:pt x="90" y="0"/>
                                    <a:pt x="90" y="0"/>
                                  </a:cubicBezTo>
                                  <a:cubicBezTo>
                                    <a:pt x="66" y="22"/>
                                    <a:pt x="35" y="35"/>
                                    <a:pt x="0" y="37"/>
                                  </a:cubicBezTo>
                                  <a:cubicBezTo>
                                    <a:pt x="0" y="78"/>
                                    <a:pt x="0" y="78"/>
                                    <a:pt x="0" y="78"/>
                                  </a:cubicBezTo>
                                  <a:lnTo>
                                    <a:pt x="1" y="7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95"/>
                          <wps:cNvSpPr>
                            <a:spLocks/>
                          </wps:cNvSpPr>
                          <wps:spPr bwMode="auto">
                            <a:xfrm>
                              <a:off x="134943" y="135882"/>
                              <a:ext cx="80" cy="52"/>
                            </a:xfrm>
                            <a:custGeom>
                              <a:avLst/>
                              <a:gdLst>
                                <a:gd name="T0" fmla="*/ 0 w 117"/>
                                <a:gd name="T1" fmla="*/ 0 h 77"/>
                                <a:gd name="T2" fmla="*/ 0 w 117"/>
                                <a:gd name="T3" fmla="*/ 40 h 77"/>
                                <a:gd name="T4" fmla="*/ 89 w 117"/>
                                <a:gd name="T5" fmla="*/ 77 h 77"/>
                                <a:gd name="T6" fmla="*/ 117 w 117"/>
                                <a:gd name="T7" fmla="*/ 49 h 77"/>
                                <a:gd name="T8" fmla="*/ 0 w 117"/>
                                <a:gd name="T9" fmla="*/ 0 h 77"/>
                              </a:gdLst>
                              <a:ahLst/>
                              <a:cxnLst>
                                <a:cxn ang="0">
                                  <a:pos x="T0" y="T1"/>
                                </a:cxn>
                                <a:cxn ang="0">
                                  <a:pos x="T2" y="T3"/>
                                </a:cxn>
                                <a:cxn ang="0">
                                  <a:pos x="T4" y="T5"/>
                                </a:cxn>
                                <a:cxn ang="0">
                                  <a:pos x="T6" y="T7"/>
                                </a:cxn>
                                <a:cxn ang="0">
                                  <a:pos x="T8" y="T9"/>
                                </a:cxn>
                              </a:cxnLst>
                              <a:rect l="0" t="0" r="r" b="b"/>
                              <a:pathLst>
                                <a:path w="117" h="77">
                                  <a:moveTo>
                                    <a:pt x="0" y="0"/>
                                  </a:moveTo>
                                  <a:cubicBezTo>
                                    <a:pt x="0" y="40"/>
                                    <a:pt x="0" y="40"/>
                                    <a:pt x="0" y="40"/>
                                  </a:cubicBezTo>
                                  <a:cubicBezTo>
                                    <a:pt x="34" y="42"/>
                                    <a:pt x="65" y="56"/>
                                    <a:pt x="89" y="77"/>
                                  </a:cubicBezTo>
                                  <a:cubicBezTo>
                                    <a:pt x="117" y="49"/>
                                    <a:pt x="117" y="49"/>
                                    <a:pt x="117" y="49"/>
                                  </a:cubicBezTo>
                                  <a:cubicBezTo>
                                    <a:pt x="86" y="21"/>
                                    <a:pt x="45" y="3"/>
                                    <a:pt x="0"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Freeform 96"/>
                          <wps:cNvSpPr>
                            <a:spLocks/>
                          </wps:cNvSpPr>
                          <wps:spPr bwMode="auto">
                            <a:xfrm>
                              <a:off x="134849" y="135882"/>
                              <a:ext cx="80" cy="52"/>
                            </a:xfrm>
                            <a:custGeom>
                              <a:avLst/>
                              <a:gdLst>
                                <a:gd name="T0" fmla="*/ 118 w 118"/>
                                <a:gd name="T1" fmla="*/ 0 h 77"/>
                                <a:gd name="T2" fmla="*/ 0 w 118"/>
                                <a:gd name="T3" fmla="*/ 49 h 77"/>
                                <a:gd name="T4" fmla="*/ 29 w 118"/>
                                <a:gd name="T5" fmla="*/ 77 h 77"/>
                                <a:gd name="T6" fmla="*/ 118 w 118"/>
                                <a:gd name="T7" fmla="*/ 40 h 77"/>
                                <a:gd name="T8" fmla="*/ 118 w 118"/>
                                <a:gd name="T9" fmla="*/ 0 h 77"/>
                              </a:gdLst>
                              <a:ahLst/>
                              <a:cxnLst>
                                <a:cxn ang="0">
                                  <a:pos x="T0" y="T1"/>
                                </a:cxn>
                                <a:cxn ang="0">
                                  <a:pos x="T2" y="T3"/>
                                </a:cxn>
                                <a:cxn ang="0">
                                  <a:pos x="T4" y="T5"/>
                                </a:cxn>
                                <a:cxn ang="0">
                                  <a:pos x="T6" y="T7"/>
                                </a:cxn>
                                <a:cxn ang="0">
                                  <a:pos x="T8" y="T9"/>
                                </a:cxn>
                              </a:cxnLst>
                              <a:rect l="0" t="0" r="r" b="b"/>
                              <a:pathLst>
                                <a:path w="118" h="77">
                                  <a:moveTo>
                                    <a:pt x="118" y="0"/>
                                  </a:moveTo>
                                  <a:cubicBezTo>
                                    <a:pt x="73" y="2"/>
                                    <a:pt x="32" y="20"/>
                                    <a:pt x="0" y="49"/>
                                  </a:cubicBezTo>
                                  <a:cubicBezTo>
                                    <a:pt x="29" y="77"/>
                                    <a:pt x="29" y="77"/>
                                    <a:pt x="29" y="77"/>
                                  </a:cubicBezTo>
                                  <a:cubicBezTo>
                                    <a:pt x="53" y="56"/>
                                    <a:pt x="84" y="43"/>
                                    <a:pt x="118" y="40"/>
                                  </a:cubicBezTo>
                                  <a:cubicBezTo>
                                    <a:pt x="118" y="0"/>
                                    <a:pt x="118" y="0"/>
                                    <a:pt x="11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97"/>
                          <wps:cNvSpPr>
                            <a:spLocks/>
                          </wps:cNvSpPr>
                          <wps:spPr bwMode="auto">
                            <a:xfrm>
                              <a:off x="134867" y="135965"/>
                              <a:ext cx="139" cy="81"/>
                            </a:xfrm>
                            <a:custGeom>
                              <a:avLst/>
                              <a:gdLst>
                                <a:gd name="T0" fmla="*/ 203 w 204"/>
                                <a:gd name="T1" fmla="*/ 83 h 119"/>
                                <a:gd name="T2" fmla="*/ 204 w 204"/>
                                <a:gd name="T3" fmla="*/ 81 h 119"/>
                                <a:gd name="T4" fmla="*/ 204 w 204"/>
                                <a:gd name="T5" fmla="*/ 73 h 119"/>
                                <a:gd name="T6" fmla="*/ 158 w 204"/>
                                <a:gd name="T7" fmla="*/ 26 h 119"/>
                                <a:gd name="T8" fmla="*/ 148 w 204"/>
                                <a:gd name="T9" fmla="*/ 28 h 119"/>
                                <a:gd name="T10" fmla="*/ 98 w 204"/>
                                <a:gd name="T11" fmla="*/ 0 h 119"/>
                                <a:gd name="T12" fmla="*/ 38 w 204"/>
                                <a:gd name="T13" fmla="*/ 59 h 119"/>
                                <a:gd name="T14" fmla="*/ 38 w 204"/>
                                <a:gd name="T15" fmla="*/ 62 h 119"/>
                                <a:gd name="T16" fmla="*/ 29 w 204"/>
                                <a:gd name="T17" fmla="*/ 60 h 119"/>
                                <a:gd name="T18" fmla="*/ 0 w 204"/>
                                <a:gd name="T19" fmla="*/ 90 h 119"/>
                                <a:gd name="T20" fmla="*/ 26 w 204"/>
                                <a:gd name="T21" fmla="*/ 119 h 119"/>
                                <a:gd name="T22" fmla="*/ 158 w 204"/>
                                <a:gd name="T23" fmla="*/ 119 h 119"/>
                                <a:gd name="T24" fmla="*/ 199 w 204"/>
                                <a:gd name="T25" fmla="*/ 95 h 119"/>
                                <a:gd name="T26" fmla="*/ 199 w 204"/>
                                <a:gd name="T27" fmla="*/ 94 h 119"/>
                                <a:gd name="T28" fmla="*/ 203 w 204"/>
                                <a:gd name="T29" fmla="*/ 8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4" h="119">
                                  <a:moveTo>
                                    <a:pt x="203" y="83"/>
                                  </a:moveTo>
                                  <a:cubicBezTo>
                                    <a:pt x="203" y="82"/>
                                    <a:pt x="204" y="82"/>
                                    <a:pt x="204" y="81"/>
                                  </a:cubicBezTo>
                                  <a:cubicBezTo>
                                    <a:pt x="204" y="79"/>
                                    <a:pt x="204" y="76"/>
                                    <a:pt x="204" y="73"/>
                                  </a:cubicBezTo>
                                  <a:cubicBezTo>
                                    <a:pt x="204" y="47"/>
                                    <a:pt x="184" y="26"/>
                                    <a:pt x="158" y="26"/>
                                  </a:cubicBezTo>
                                  <a:cubicBezTo>
                                    <a:pt x="155" y="26"/>
                                    <a:pt x="151" y="27"/>
                                    <a:pt x="148" y="28"/>
                                  </a:cubicBezTo>
                                  <a:cubicBezTo>
                                    <a:pt x="137" y="11"/>
                                    <a:pt x="119" y="0"/>
                                    <a:pt x="98" y="0"/>
                                  </a:cubicBezTo>
                                  <a:cubicBezTo>
                                    <a:pt x="65" y="0"/>
                                    <a:pt x="38" y="27"/>
                                    <a:pt x="38" y="59"/>
                                  </a:cubicBezTo>
                                  <a:cubicBezTo>
                                    <a:pt x="38" y="60"/>
                                    <a:pt x="38" y="61"/>
                                    <a:pt x="38" y="62"/>
                                  </a:cubicBezTo>
                                  <a:cubicBezTo>
                                    <a:pt x="35" y="61"/>
                                    <a:pt x="32" y="60"/>
                                    <a:pt x="29" y="60"/>
                                  </a:cubicBezTo>
                                  <a:cubicBezTo>
                                    <a:pt x="13" y="60"/>
                                    <a:pt x="0" y="73"/>
                                    <a:pt x="0" y="90"/>
                                  </a:cubicBezTo>
                                  <a:cubicBezTo>
                                    <a:pt x="0" y="105"/>
                                    <a:pt x="11" y="117"/>
                                    <a:pt x="26" y="119"/>
                                  </a:cubicBezTo>
                                  <a:cubicBezTo>
                                    <a:pt x="158" y="119"/>
                                    <a:pt x="158" y="119"/>
                                    <a:pt x="158" y="119"/>
                                  </a:cubicBezTo>
                                  <a:cubicBezTo>
                                    <a:pt x="176" y="119"/>
                                    <a:pt x="191" y="109"/>
                                    <a:pt x="199" y="95"/>
                                  </a:cubicBezTo>
                                  <a:cubicBezTo>
                                    <a:pt x="199" y="95"/>
                                    <a:pt x="199" y="94"/>
                                    <a:pt x="199" y="94"/>
                                  </a:cubicBezTo>
                                  <a:cubicBezTo>
                                    <a:pt x="200" y="91"/>
                                    <a:pt x="202" y="88"/>
                                    <a:pt x="203" y="83"/>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536F6885" id="Group 11" o:spid="_x0000_s1026" style="position:absolute;margin-left:4pt;margin-top:34.05pt;width:1in;height:1in;z-index:251658240;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">
                <v:group id="Group 2" o:spid="_x0000_s1027"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028"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029"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030"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031"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032"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033"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034"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035"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036"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037"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038"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039"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040"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mc:Fallback>
        </mc:AlternateConten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3D391316" w14:textId="44A10D96" w:rsidR="008A70B0" w:rsidRDefault="008A70B0" w:rsidP="008A70B0">
      <w:pPr>
        <w:rPr>
          <w:rFonts w:ascii="Segoe UI Semibold" w:hAnsi="Segoe UI Semibold" w:cs="Segoe UI Semibold"/>
          <w:color w:val="0070C0"/>
          <w:sz w:val="88"/>
          <w:szCs w:val="88"/>
        </w:rPr>
      </w:pPr>
      <w:r w:rsidRPr="00BF16CB">
        <w:rPr>
          <w:rFonts w:ascii="Segoe UI Semibold" w:hAnsi="Segoe UI Semibold" w:cs="Segoe UI Semibold"/>
          <w:sz w:val="88"/>
          <w:szCs w:val="88"/>
        </w:rPr>
        <w:t xml:space="preserve">Microsoft Cloud for Healthcare </w:t>
      </w:r>
      <w:r w:rsidR="00F66584">
        <w:rPr>
          <w:rFonts w:ascii="Segoe UI Semibold" w:hAnsi="Segoe UI Semibold" w:cs="Segoe UI Semibold"/>
          <w:color w:val="0070C0"/>
          <w:sz w:val="88"/>
          <w:szCs w:val="88"/>
        </w:rPr>
        <w:t>i</w:t>
      </w:r>
      <w:r>
        <w:rPr>
          <w:rFonts w:ascii="Segoe UI Semibold" w:hAnsi="Segoe UI Semibold" w:cs="Segoe UI Semibold"/>
          <w:color w:val="0070C0"/>
          <w:sz w:val="88"/>
          <w:szCs w:val="88"/>
        </w:rPr>
        <w:t>n</w:t>
      </w:r>
      <w:r w:rsidR="00877503">
        <w:rPr>
          <w:rFonts w:ascii="Segoe UI Semibold" w:hAnsi="Segoe UI Semibold" w:cs="Segoe UI Semibold"/>
          <w:color w:val="0070C0"/>
          <w:sz w:val="88"/>
          <w:szCs w:val="88"/>
        </w:rPr>
        <w:t xml:space="preserve">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6C370077"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722F70">
        <w:rPr>
          <w:rStyle w:val="LabTitle"/>
          <w:rFonts w:ascii="Segoe UI Semibold" w:hAnsi="Segoe UI Semibold"/>
          <w:sz w:val="64"/>
        </w:rPr>
        <w:t>4</w:t>
      </w:r>
      <w:r w:rsidRPr="006B2BE4">
        <w:rPr>
          <w:rStyle w:val="LabTitle"/>
          <w:rFonts w:ascii="Segoe UI Semibold" w:hAnsi="Segoe UI Semibold"/>
          <w:sz w:val="64"/>
        </w:rPr>
        <w:t xml:space="preserve">: </w:t>
      </w:r>
      <w:r w:rsidR="00722F70">
        <w:rPr>
          <w:rStyle w:val="LabTitle"/>
          <w:rFonts w:ascii="Segoe UI Semibold" w:hAnsi="Segoe UI Semibold"/>
          <w:sz w:val="64"/>
        </w:rPr>
        <w:t>Azure Health Bot</w:t>
      </w:r>
    </w:p>
    <w:p w14:paraId="36BB406C" w14:textId="2E9BB236" w:rsidR="008A70B0" w:rsidRDefault="008A70B0" w:rsidP="008A70B0">
      <w:pPr>
        <w:rPr>
          <w:rStyle w:val="LabID"/>
          <w:rFonts w:ascii="Segoe UI" w:hAnsi="Segoe UI" w:cs="Segoe UI"/>
          <w:sz w:val="48"/>
          <w:szCs w:val="28"/>
        </w:rPr>
      </w:pPr>
      <w:r w:rsidRPr="008A70B0">
        <w:rPr>
          <w:rStyle w:val="LabID"/>
          <w:rFonts w:ascii="Segoe UI" w:hAnsi="Segoe UI" w:cs="Segoe UI"/>
          <w:sz w:val="48"/>
          <w:szCs w:val="28"/>
        </w:rPr>
        <w:t>Step-by-Step Lab</w:t>
      </w:r>
    </w:p>
    <w:p w14:paraId="613DA1D2" w14:textId="16A6D7B1" w:rsidR="003039A7" w:rsidRPr="003039A7" w:rsidRDefault="003039A7" w:rsidP="008A70B0">
      <w:pPr>
        <w:rPr>
          <w:rStyle w:val="LabID"/>
          <w:rFonts w:ascii="Segoe UI" w:hAnsi="Segoe UI" w:cs="Segoe UI"/>
        </w:rPr>
      </w:pPr>
      <w:r w:rsidRPr="003039A7">
        <w:rPr>
          <w:rStyle w:val="LabID"/>
          <w:rFonts w:ascii="Segoe UI" w:hAnsi="Segoe UI" w:cs="Segoe UI"/>
        </w:rPr>
        <w:t>90 minutes</w:t>
      </w:r>
    </w:p>
    <w:p w14:paraId="48A34D58" w14:textId="77777777" w:rsidR="008A70B0" w:rsidRPr="008A70B0" w:rsidRDefault="008A70B0" w:rsidP="008A70B0">
      <w:pPr>
        <w:rPr>
          <w:rStyle w:val="LabID"/>
          <w:rFonts w:ascii="Segoe UI" w:hAnsi="Segoe UI" w:cs="Segoe UI"/>
          <w:sz w:val="48"/>
          <w:szCs w:val="28"/>
        </w:rPr>
      </w:pPr>
    </w:p>
    <w:p w14:paraId="3BDB0834" w14:textId="5CA3AEA1" w:rsidR="008A70B0" w:rsidRPr="008A70B0" w:rsidRDefault="00D45552" w:rsidP="008A70B0">
      <w:pPr>
        <w:rPr>
          <w:rStyle w:val="LabTitle"/>
          <w:rFonts w:ascii="Segoe UI" w:hAnsi="Segoe UI" w:cs="Segoe UI"/>
          <w:sz w:val="40"/>
          <w:szCs w:val="12"/>
        </w:rPr>
      </w:pPr>
      <w:r>
        <w:rPr>
          <w:rStyle w:val="LabTitle"/>
          <w:rFonts w:ascii="Segoe UI" w:hAnsi="Segoe UI" w:cs="Segoe UI"/>
          <w:sz w:val="40"/>
          <w:szCs w:val="12"/>
        </w:rPr>
        <w:t>April</w:t>
      </w:r>
      <w:r w:rsidR="008A70B0" w:rsidRPr="008A70B0">
        <w:rPr>
          <w:rStyle w:val="LabTitle"/>
          <w:rFonts w:ascii="Segoe UI" w:hAnsi="Segoe UI" w:cs="Segoe UI"/>
          <w:sz w:val="40"/>
          <w:szCs w:val="12"/>
        </w:rPr>
        <w:t xml:space="preserve"> 202</w:t>
      </w:r>
      <w:r w:rsidR="00B3757A">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7F108FFB" w14:textId="52975DD5" w:rsidR="00D45552"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102378424" w:history="1">
            <w:r w:rsidR="00D45552" w:rsidRPr="00BF56D8">
              <w:rPr>
                <w:rStyle w:val="Hyperlink"/>
                <w:noProof/>
              </w:rPr>
              <w:t>Overview</w:t>
            </w:r>
            <w:r w:rsidR="00D45552">
              <w:rPr>
                <w:noProof/>
                <w:webHidden/>
              </w:rPr>
              <w:tab/>
            </w:r>
            <w:r w:rsidR="00D45552">
              <w:rPr>
                <w:noProof/>
                <w:webHidden/>
              </w:rPr>
              <w:fldChar w:fldCharType="begin"/>
            </w:r>
            <w:r w:rsidR="00D45552">
              <w:rPr>
                <w:noProof/>
                <w:webHidden/>
              </w:rPr>
              <w:instrText xml:space="preserve"> PAGEREF _Toc102378424 \h </w:instrText>
            </w:r>
            <w:r w:rsidR="00D45552">
              <w:rPr>
                <w:noProof/>
                <w:webHidden/>
              </w:rPr>
            </w:r>
            <w:r w:rsidR="00D45552">
              <w:rPr>
                <w:noProof/>
                <w:webHidden/>
              </w:rPr>
              <w:fldChar w:fldCharType="separate"/>
            </w:r>
            <w:r w:rsidR="00D45552">
              <w:rPr>
                <w:noProof/>
                <w:webHidden/>
              </w:rPr>
              <w:t>3</w:t>
            </w:r>
            <w:r w:rsidR="00D45552">
              <w:rPr>
                <w:noProof/>
                <w:webHidden/>
              </w:rPr>
              <w:fldChar w:fldCharType="end"/>
            </w:r>
          </w:hyperlink>
        </w:p>
        <w:p w14:paraId="397093D5" w14:textId="14B56853" w:rsidR="00D45552" w:rsidRDefault="00D45552">
          <w:pPr>
            <w:pStyle w:val="TOC2"/>
            <w:tabs>
              <w:tab w:val="right" w:leader="dot" w:pos="10790"/>
            </w:tabs>
            <w:rPr>
              <w:rFonts w:eastAsiaTheme="minorEastAsia"/>
              <w:noProof/>
            </w:rPr>
          </w:pPr>
          <w:hyperlink w:anchor="_Toc102378425" w:history="1">
            <w:r w:rsidRPr="00BF56D8">
              <w:rPr>
                <w:rStyle w:val="Hyperlink"/>
                <w:noProof/>
              </w:rPr>
              <w:t>Learning Objectives</w:t>
            </w:r>
            <w:r>
              <w:rPr>
                <w:noProof/>
                <w:webHidden/>
              </w:rPr>
              <w:tab/>
            </w:r>
            <w:r>
              <w:rPr>
                <w:noProof/>
                <w:webHidden/>
              </w:rPr>
              <w:fldChar w:fldCharType="begin"/>
            </w:r>
            <w:r>
              <w:rPr>
                <w:noProof/>
                <w:webHidden/>
              </w:rPr>
              <w:instrText xml:space="preserve"> PAGEREF _Toc102378425 \h </w:instrText>
            </w:r>
            <w:r>
              <w:rPr>
                <w:noProof/>
                <w:webHidden/>
              </w:rPr>
            </w:r>
            <w:r>
              <w:rPr>
                <w:noProof/>
                <w:webHidden/>
              </w:rPr>
              <w:fldChar w:fldCharType="separate"/>
            </w:r>
            <w:r>
              <w:rPr>
                <w:noProof/>
                <w:webHidden/>
              </w:rPr>
              <w:t>3</w:t>
            </w:r>
            <w:r>
              <w:rPr>
                <w:noProof/>
                <w:webHidden/>
              </w:rPr>
              <w:fldChar w:fldCharType="end"/>
            </w:r>
          </w:hyperlink>
        </w:p>
        <w:p w14:paraId="2EE431C4" w14:textId="6694CDA0" w:rsidR="00D45552" w:rsidRDefault="00D45552">
          <w:pPr>
            <w:pStyle w:val="TOC2"/>
            <w:tabs>
              <w:tab w:val="right" w:leader="dot" w:pos="10790"/>
            </w:tabs>
            <w:rPr>
              <w:rFonts w:eastAsiaTheme="minorEastAsia"/>
              <w:noProof/>
            </w:rPr>
          </w:pPr>
          <w:hyperlink w:anchor="_Toc102378426" w:history="1">
            <w:r w:rsidRPr="00BF56D8">
              <w:rPr>
                <w:rStyle w:val="Hyperlink"/>
                <w:noProof/>
              </w:rPr>
              <w:t>Prerequisites</w:t>
            </w:r>
            <w:r>
              <w:rPr>
                <w:noProof/>
                <w:webHidden/>
              </w:rPr>
              <w:tab/>
            </w:r>
            <w:r>
              <w:rPr>
                <w:noProof/>
                <w:webHidden/>
              </w:rPr>
              <w:fldChar w:fldCharType="begin"/>
            </w:r>
            <w:r>
              <w:rPr>
                <w:noProof/>
                <w:webHidden/>
              </w:rPr>
              <w:instrText xml:space="preserve"> PAGEREF _Toc102378426 \h </w:instrText>
            </w:r>
            <w:r>
              <w:rPr>
                <w:noProof/>
                <w:webHidden/>
              </w:rPr>
            </w:r>
            <w:r>
              <w:rPr>
                <w:noProof/>
                <w:webHidden/>
              </w:rPr>
              <w:fldChar w:fldCharType="separate"/>
            </w:r>
            <w:r>
              <w:rPr>
                <w:noProof/>
                <w:webHidden/>
              </w:rPr>
              <w:t>3</w:t>
            </w:r>
            <w:r>
              <w:rPr>
                <w:noProof/>
                <w:webHidden/>
              </w:rPr>
              <w:fldChar w:fldCharType="end"/>
            </w:r>
          </w:hyperlink>
        </w:p>
        <w:p w14:paraId="0355E873" w14:textId="1916593A" w:rsidR="00D45552" w:rsidRDefault="00D45552">
          <w:pPr>
            <w:pStyle w:val="TOC2"/>
            <w:tabs>
              <w:tab w:val="right" w:leader="dot" w:pos="10790"/>
            </w:tabs>
            <w:rPr>
              <w:rFonts w:eastAsiaTheme="minorEastAsia"/>
              <w:noProof/>
            </w:rPr>
          </w:pPr>
          <w:hyperlink w:anchor="_Toc102378427" w:history="1">
            <w:r w:rsidRPr="00BF56D8">
              <w:rPr>
                <w:rStyle w:val="Hyperlink"/>
                <w:noProof/>
              </w:rPr>
              <w:t>Azure Health Bot</w:t>
            </w:r>
            <w:r>
              <w:rPr>
                <w:noProof/>
                <w:webHidden/>
              </w:rPr>
              <w:tab/>
            </w:r>
            <w:r>
              <w:rPr>
                <w:noProof/>
                <w:webHidden/>
              </w:rPr>
              <w:fldChar w:fldCharType="begin"/>
            </w:r>
            <w:r>
              <w:rPr>
                <w:noProof/>
                <w:webHidden/>
              </w:rPr>
              <w:instrText xml:space="preserve"> PAGEREF _Toc102378427 \h </w:instrText>
            </w:r>
            <w:r>
              <w:rPr>
                <w:noProof/>
                <w:webHidden/>
              </w:rPr>
            </w:r>
            <w:r>
              <w:rPr>
                <w:noProof/>
                <w:webHidden/>
              </w:rPr>
              <w:fldChar w:fldCharType="separate"/>
            </w:r>
            <w:r>
              <w:rPr>
                <w:noProof/>
                <w:webHidden/>
              </w:rPr>
              <w:t>3</w:t>
            </w:r>
            <w:r>
              <w:rPr>
                <w:noProof/>
                <w:webHidden/>
              </w:rPr>
              <w:fldChar w:fldCharType="end"/>
            </w:r>
          </w:hyperlink>
        </w:p>
        <w:p w14:paraId="11C338C1" w14:textId="5DCB2EB1" w:rsidR="00D45552" w:rsidRDefault="00D45552">
          <w:pPr>
            <w:pStyle w:val="TOC2"/>
            <w:tabs>
              <w:tab w:val="right" w:leader="dot" w:pos="10790"/>
            </w:tabs>
            <w:rPr>
              <w:rFonts w:eastAsiaTheme="minorEastAsia"/>
              <w:noProof/>
            </w:rPr>
          </w:pPr>
          <w:hyperlink w:anchor="_Toc102378428" w:history="1">
            <w:r w:rsidRPr="00BF56D8">
              <w:rPr>
                <w:rStyle w:val="Hyperlink"/>
                <w:noProof/>
              </w:rPr>
              <w:t>Industry Prioritized Scenarios</w:t>
            </w:r>
            <w:r>
              <w:rPr>
                <w:noProof/>
                <w:webHidden/>
              </w:rPr>
              <w:tab/>
            </w:r>
            <w:r>
              <w:rPr>
                <w:noProof/>
                <w:webHidden/>
              </w:rPr>
              <w:fldChar w:fldCharType="begin"/>
            </w:r>
            <w:r>
              <w:rPr>
                <w:noProof/>
                <w:webHidden/>
              </w:rPr>
              <w:instrText xml:space="preserve"> PAGEREF _Toc102378428 \h </w:instrText>
            </w:r>
            <w:r>
              <w:rPr>
                <w:noProof/>
                <w:webHidden/>
              </w:rPr>
            </w:r>
            <w:r>
              <w:rPr>
                <w:noProof/>
                <w:webHidden/>
              </w:rPr>
              <w:fldChar w:fldCharType="separate"/>
            </w:r>
            <w:r>
              <w:rPr>
                <w:noProof/>
                <w:webHidden/>
              </w:rPr>
              <w:t>4</w:t>
            </w:r>
            <w:r>
              <w:rPr>
                <w:noProof/>
                <w:webHidden/>
              </w:rPr>
              <w:fldChar w:fldCharType="end"/>
            </w:r>
          </w:hyperlink>
        </w:p>
        <w:p w14:paraId="096507B4" w14:textId="2EF24FC2" w:rsidR="00D45552" w:rsidRDefault="00D45552">
          <w:pPr>
            <w:pStyle w:val="TOC2"/>
            <w:tabs>
              <w:tab w:val="right" w:leader="dot" w:pos="10790"/>
            </w:tabs>
            <w:rPr>
              <w:rFonts w:eastAsiaTheme="minorEastAsia"/>
              <w:noProof/>
            </w:rPr>
          </w:pPr>
          <w:hyperlink w:anchor="_Toc102378429" w:history="1">
            <w:r w:rsidRPr="00BF56D8">
              <w:rPr>
                <w:rStyle w:val="Hyperlink"/>
                <w:noProof/>
              </w:rPr>
              <w:t>Healthcare Story</w:t>
            </w:r>
            <w:r>
              <w:rPr>
                <w:noProof/>
                <w:webHidden/>
              </w:rPr>
              <w:tab/>
            </w:r>
            <w:r>
              <w:rPr>
                <w:noProof/>
                <w:webHidden/>
              </w:rPr>
              <w:fldChar w:fldCharType="begin"/>
            </w:r>
            <w:r>
              <w:rPr>
                <w:noProof/>
                <w:webHidden/>
              </w:rPr>
              <w:instrText xml:space="preserve"> PAGEREF _Toc102378429 \h </w:instrText>
            </w:r>
            <w:r>
              <w:rPr>
                <w:noProof/>
                <w:webHidden/>
              </w:rPr>
            </w:r>
            <w:r>
              <w:rPr>
                <w:noProof/>
                <w:webHidden/>
              </w:rPr>
              <w:fldChar w:fldCharType="separate"/>
            </w:r>
            <w:r>
              <w:rPr>
                <w:noProof/>
                <w:webHidden/>
              </w:rPr>
              <w:t>4</w:t>
            </w:r>
            <w:r>
              <w:rPr>
                <w:noProof/>
                <w:webHidden/>
              </w:rPr>
              <w:fldChar w:fldCharType="end"/>
            </w:r>
          </w:hyperlink>
        </w:p>
        <w:p w14:paraId="03E531BA" w14:textId="4AEF26F1" w:rsidR="00D45552" w:rsidRDefault="00D45552">
          <w:pPr>
            <w:pStyle w:val="TOC1"/>
            <w:tabs>
              <w:tab w:val="right" w:leader="dot" w:pos="10790"/>
            </w:tabs>
            <w:rPr>
              <w:rFonts w:asciiTheme="minorHAnsi" w:eastAsiaTheme="minorEastAsia" w:hAnsiTheme="minorHAnsi"/>
              <w:noProof/>
              <w:sz w:val="22"/>
            </w:rPr>
          </w:pPr>
          <w:hyperlink w:anchor="_Toc102378430" w:history="1">
            <w:r w:rsidRPr="00BF56D8">
              <w:rPr>
                <w:rStyle w:val="Hyperlink"/>
                <w:noProof/>
              </w:rPr>
              <w:t>Exercise 1: Set Up Azure Health Bot</w:t>
            </w:r>
            <w:r>
              <w:rPr>
                <w:noProof/>
                <w:webHidden/>
              </w:rPr>
              <w:tab/>
            </w:r>
            <w:r>
              <w:rPr>
                <w:noProof/>
                <w:webHidden/>
              </w:rPr>
              <w:fldChar w:fldCharType="begin"/>
            </w:r>
            <w:r>
              <w:rPr>
                <w:noProof/>
                <w:webHidden/>
              </w:rPr>
              <w:instrText xml:space="preserve"> PAGEREF _Toc102378430 \h </w:instrText>
            </w:r>
            <w:r>
              <w:rPr>
                <w:noProof/>
                <w:webHidden/>
              </w:rPr>
            </w:r>
            <w:r>
              <w:rPr>
                <w:noProof/>
                <w:webHidden/>
              </w:rPr>
              <w:fldChar w:fldCharType="separate"/>
            </w:r>
            <w:r>
              <w:rPr>
                <w:noProof/>
                <w:webHidden/>
              </w:rPr>
              <w:t>5</w:t>
            </w:r>
            <w:r>
              <w:rPr>
                <w:noProof/>
                <w:webHidden/>
              </w:rPr>
              <w:fldChar w:fldCharType="end"/>
            </w:r>
          </w:hyperlink>
        </w:p>
        <w:p w14:paraId="0AB15BEE" w14:textId="50D67849" w:rsidR="00D45552" w:rsidRDefault="00D45552">
          <w:pPr>
            <w:pStyle w:val="TOC2"/>
            <w:tabs>
              <w:tab w:val="right" w:leader="dot" w:pos="10790"/>
            </w:tabs>
            <w:rPr>
              <w:rFonts w:eastAsiaTheme="minorEastAsia"/>
              <w:noProof/>
            </w:rPr>
          </w:pPr>
          <w:hyperlink w:anchor="_Toc102378431" w:history="1">
            <w:r w:rsidRPr="00BF56D8">
              <w:rPr>
                <w:rStyle w:val="Hyperlink"/>
                <w:noProof/>
              </w:rPr>
              <w:t>Task 1: Install Azure Health Bot in Azure Subscription</w:t>
            </w:r>
            <w:r>
              <w:rPr>
                <w:noProof/>
                <w:webHidden/>
              </w:rPr>
              <w:tab/>
            </w:r>
            <w:r>
              <w:rPr>
                <w:noProof/>
                <w:webHidden/>
              </w:rPr>
              <w:fldChar w:fldCharType="begin"/>
            </w:r>
            <w:r>
              <w:rPr>
                <w:noProof/>
                <w:webHidden/>
              </w:rPr>
              <w:instrText xml:space="preserve"> PAGEREF _Toc102378431 \h </w:instrText>
            </w:r>
            <w:r>
              <w:rPr>
                <w:noProof/>
                <w:webHidden/>
              </w:rPr>
            </w:r>
            <w:r>
              <w:rPr>
                <w:noProof/>
                <w:webHidden/>
              </w:rPr>
              <w:fldChar w:fldCharType="separate"/>
            </w:r>
            <w:r>
              <w:rPr>
                <w:noProof/>
                <w:webHidden/>
              </w:rPr>
              <w:t>5</w:t>
            </w:r>
            <w:r>
              <w:rPr>
                <w:noProof/>
                <w:webHidden/>
              </w:rPr>
              <w:fldChar w:fldCharType="end"/>
            </w:r>
          </w:hyperlink>
        </w:p>
        <w:p w14:paraId="51206525" w14:textId="3217143F" w:rsidR="00D45552" w:rsidRDefault="00D45552">
          <w:pPr>
            <w:pStyle w:val="TOC2"/>
            <w:tabs>
              <w:tab w:val="right" w:leader="dot" w:pos="10790"/>
            </w:tabs>
            <w:rPr>
              <w:rFonts w:eastAsiaTheme="minorEastAsia"/>
              <w:noProof/>
            </w:rPr>
          </w:pPr>
          <w:hyperlink w:anchor="_Toc102378432" w:history="1">
            <w:r w:rsidRPr="00BF56D8">
              <w:rPr>
                <w:rStyle w:val="Hyperlink"/>
                <w:noProof/>
              </w:rPr>
              <w:t>Task 2: Update Azure Health Bot Settings to Enable Dynamics 365 Integration</w:t>
            </w:r>
            <w:r>
              <w:rPr>
                <w:noProof/>
                <w:webHidden/>
              </w:rPr>
              <w:tab/>
            </w:r>
            <w:r>
              <w:rPr>
                <w:noProof/>
                <w:webHidden/>
              </w:rPr>
              <w:fldChar w:fldCharType="begin"/>
            </w:r>
            <w:r>
              <w:rPr>
                <w:noProof/>
                <w:webHidden/>
              </w:rPr>
              <w:instrText xml:space="preserve"> PAGEREF _Toc102378432 \h </w:instrText>
            </w:r>
            <w:r>
              <w:rPr>
                <w:noProof/>
                <w:webHidden/>
              </w:rPr>
            </w:r>
            <w:r>
              <w:rPr>
                <w:noProof/>
                <w:webHidden/>
              </w:rPr>
              <w:fldChar w:fldCharType="separate"/>
            </w:r>
            <w:r>
              <w:rPr>
                <w:noProof/>
                <w:webHidden/>
              </w:rPr>
              <w:t>9</w:t>
            </w:r>
            <w:r>
              <w:rPr>
                <w:noProof/>
                <w:webHidden/>
              </w:rPr>
              <w:fldChar w:fldCharType="end"/>
            </w:r>
          </w:hyperlink>
        </w:p>
        <w:p w14:paraId="62D5124F" w14:textId="1A109A59" w:rsidR="00D45552" w:rsidRDefault="00D45552">
          <w:pPr>
            <w:pStyle w:val="TOC2"/>
            <w:tabs>
              <w:tab w:val="right" w:leader="dot" w:pos="10790"/>
            </w:tabs>
            <w:rPr>
              <w:rFonts w:eastAsiaTheme="minorEastAsia"/>
              <w:noProof/>
            </w:rPr>
          </w:pPr>
          <w:hyperlink w:anchor="_Toc102378433" w:history="1">
            <w:r w:rsidRPr="00BF56D8">
              <w:rPr>
                <w:rStyle w:val="Hyperlink"/>
                <w:noProof/>
              </w:rPr>
              <w:t>Task 3: Obtain Azure Application ID</w:t>
            </w:r>
            <w:r>
              <w:rPr>
                <w:noProof/>
                <w:webHidden/>
              </w:rPr>
              <w:tab/>
            </w:r>
            <w:r>
              <w:rPr>
                <w:noProof/>
                <w:webHidden/>
              </w:rPr>
              <w:fldChar w:fldCharType="begin"/>
            </w:r>
            <w:r>
              <w:rPr>
                <w:noProof/>
                <w:webHidden/>
              </w:rPr>
              <w:instrText xml:space="preserve"> PAGEREF _Toc102378433 \h </w:instrText>
            </w:r>
            <w:r>
              <w:rPr>
                <w:noProof/>
                <w:webHidden/>
              </w:rPr>
            </w:r>
            <w:r>
              <w:rPr>
                <w:noProof/>
                <w:webHidden/>
              </w:rPr>
              <w:fldChar w:fldCharType="separate"/>
            </w:r>
            <w:r>
              <w:rPr>
                <w:noProof/>
                <w:webHidden/>
              </w:rPr>
              <w:t>13</w:t>
            </w:r>
            <w:r>
              <w:rPr>
                <w:noProof/>
                <w:webHidden/>
              </w:rPr>
              <w:fldChar w:fldCharType="end"/>
            </w:r>
          </w:hyperlink>
        </w:p>
        <w:p w14:paraId="232C40AF" w14:textId="757CB78B" w:rsidR="00D45552" w:rsidRDefault="00D45552">
          <w:pPr>
            <w:pStyle w:val="TOC1"/>
            <w:tabs>
              <w:tab w:val="right" w:leader="dot" w:pos="10790"/>
            </w:tabs>
            <w:rPr>
              <w:rFonts w:asciiTheme="minorHAnsi" w:eastAsiaTheme="minorEastAsia" w:hAnsiTheme="minorHAnsi"/>
              <w:noProof/>
              <w:sz w:val="22"/>
            </w:rPr>
          </w:pPr>
          <w:hyperlink w:anchor="_Toc102378434" w:history="1">
            <w:r w:rsidRPr="00BF56D8">
              <w:rPr>
                <w:rStyle w:val="Hyperlink"/>
                <w:noProof/>
              </w:rPr>
              <w:t>Exercise 2: Configure Omnichannel Live Chat</w:t>
            </w:r>
            <w:r>
              <w:rPr>
                <w:noProof/>
                <w:webHidden/>
              </w:rPr>
              <w:tab/>
            </w:r>
            <w:r>
              <w:rPr>
                <w:noProof/>
                <w:webHidden/>
              </w:rPr>
              <w:fldChar w:fldCharType="begin"/>
            </w:r>
            <w:r>
              <w:rPr>
                <w:noProof/>
                <w:webHidden/>
              </w:rPr>
              <w:instrText xml:space="preserve"> PAGEREF _Toc102378434 \h </w:instrText>
            </w:r>
            <w:r>
              <w:rPr>
                <w:noProof/>
                <w:webHidden/>
              </w:rPr>
            </w:r>
            <w:r>
              <w:rPr>
                <w:noProof/>
                <w:webHidden/>
              </w:rPr>
              <w:fldChar w:fldCharType="separate"/>
            </w:r>
            <w:r>
              <w:rPr>
                <w:noProof/>
                <w:webHidden/>
              </w:rPr>
              <w:t>15</w:t>
            </w:r>
            <w:r>
              <w:rPr>
                <w:noProof/>
                <w:webHidden/>
              </w:rPr>
              <w:fldChar w:fldCharType="end"/>
            </w:r>
          </w:hyperlink>
        </w:p>
        <w:p w14:paraId="73BA4732" w14:textId="2FA7A0D9" w:rsidR="00D45552" w:rsidRDefault="00D45552">
          <w:pPr>
            <w:pStyle w:val="TOC2"/>
            <w:tabs>
              <w:tab w:val="right" w:leader="dot" w:pos="10790"/>
            </w:tabs>
            <w:rPr>
              <w:rFonts w:eastAsiaTheme="minorEastAsia"/>
              <w:noProof/>
            </w:rPr>
          </w:pPr>
          <w:hyperlink w:anchor="_Toc102378435" w:history="1">
            <w:r w:rsidRPr="00BF56D8">
              <w:rPr>
                <w:rStyle w:val="Hyperlink"/>
                <w:noProof/>
              </w:rPr>
              <w:t>Task 1: Assign Omnichannel Agent Security Role</w:t>
            </w:r>
            <w:r>
              <w:rPr>
                <w:noProof/>
                <w:webHidden/>
              </w:rPr>
              <w:tab/>
            </w:r>
            <w:r>
              <w:rPr>
                <w:noProof/>
                <w:webHidden/>
              </w:rPr>
              <w:fldChar w:fldCharType="begin"/>
            </w:r>
            <w:r>
              <w:rPr>
                <w:noProof/>
                <w:webHidden/>
              </w:rPr>
              <w:instrText xml:space="preserve"> PAGEREF _Toc102378435 \h </w:instrText>
            </w:r>
            <w:r>
              <w:rPr>
                <w:noProof/>
                <w:webHidden/>
              </w:rPr>
            </w:r>
            <w:r>
              <w:rPr>
                <w:noProof/>
                <w:webHidden/>
              </w:rPr>
              <w:fldChar w:fldCharType="separate"/>
            </w:r>
            <w:r>
              <w:rPr>
                <w:noProof/>
                <w:webHidden/>
              </w:rPr>
              <w:t>15</w:t>
            </w:r>
            <w:r>
              <w:rPr>
                <w:noProof/>
                <w:webHidden/>
              </w:rPr>
              <w:fldChar w:fldCharType="end"/>
            </w:r>
          </w:hyperlink>
        </w:p>
        <w:p w14:paraId="4C4A5042" w14:textId="5690FC17" w:rsidR="00D45552" w:rsidRDefault="00D45552">
          <w:pPr>
            <w:pStyle w:val="TOC2"/>
            <w:tabs>
              <w:tab w:val="right" w:leader="dot" w:pos="10790"/>
            </w:tabs>
            <w:rPr>
              <w:rFonts w:eastAsiaTheme="minorEastAsia"/>
              <w:noProof/>
            </w:rPr>
          </w:pPr>
          <w:hyperlink w:anchor="_Toc102378436" w:history="1">
            <w:r w:rsidRPr="00BF56D8">
              <w:rPr>
                <w:rStyle w:val="Hyperlink"/>
                <w:noProof/>
              </w:rPr>
              <w:t>Task 2: Create Health Bot User in Dynamics 365 Customer Service</w:t>
            </w:r>
            <w:r>
              <w:rPr>
                <w:noProof/>
                <w:webHidden/>
              </w:rPr>
              <w:tab/>
            </w:r>
            <w:r>
              <w:rPr>
                <w:noProof/>
                <w:webHidden/>
              </w:rPr>
              <w:fldChar w:fldCharType="begin"/>
            </w:r>
            <w:r>
              <w:rPr>
                <w:noProof/>
                <w:webHidden/>
              </w:rPr>
              <w:instrText xml:space="preserve"> PAGEREF _Toc102378436 \h </w:instrText>
            </w:r>
            <w:r>
              <w:rPr>
                <w:noProof/>
                <w:webHidden/>
              </w:rPr>
            </w:r>
            <w:r>
              <w:rPr>
                <w:noProof/>
                <w:webHidden/>
              </w:rPr>
              <w:fldChar w:fldCharType="separate"/>
            </w:r>
            <w:r>
              <w:rPr>
                <w:noProof/>
                <w:webHidden/>
              </w:rPr>
              <w:t>19</w:t>
            </w:r>
            <w:r>
              <w:rPr>
                <w:noProof/>
                <w:webHidden/>
              </w:rPr>
              <w:fldChar w:fldCharType="end"/>
            </w:r>
          </w:hyperlink>
        </w:p>
        <w:p w14:paraId="59F5E0FF" w14:textId="78E252B9" w:rsidR="00D45552" w:rsidRDefault="00D45552">
          <w:pPr>
            <w:pStyle w:val="TOC2"/>
            <w:tabs>
              <w:tab w:val="right" w:leader="dot" w:pos="10790"/>
            </w:tabs>
            <w:rPr>
              <w:rFonts w:eastAsiaTheme="minorEastAsia"/>
              <w:noProof/>
            </w:rPr>
          </w:pPr>
          <w:hyperlink w:anchor="_Toc102378437" w:history="1">
            <w:r w:rsidRPr="00BF56D8">
              <w:rPr>
                <w:rStyle w:val="Hyperlink"/>
                <w:noProof/>
              </w:rPr>
              <w:t>Task 3: Create and Configure Human Agent Queue</w:t>
            </w:r>
            <w:r>
              <w:rPr>
                <w:noProof/>
                <w:webHidden/>
              </w:rPr>
              <w:tab/>
            </w:r>
            <w:r>
              <w:rPr>
                <w:noProof/>
                <w:webHidden/>
              </w:rPr>
              <w:fldChar w:fldCharType="begin"/>
            </w:r>
            <w:r>
              <w:rPr>
                <w:noProof/>
                <w:webHidden/>
              </w:rPr>
              <w:instrText xml:space="preserve"> PAGEREF _Toc102378437 \h </w:instrText>
            </w:r>
            <w:r>
              <w:rPr>
                <w:noProof/>
                <w:webHidden/>
              </w:rPr>
            </w:r>
            <w:r>
              <w:rPr>
                <w:noProof/>
                <w:webHidden/>
              </w:rPr>
              <w:fldChar w:fldCharType="separate"/>
            </w:r>
            <w:r>
              <w:rPr>
                <w:noProof/>
                <w:webHidden/>
              </w:rPr>
              <w:t>25</w:t>
            </w:r>
            <w:r>
              <w:rPr>
                <w:noProof/>
                <w:webHidden/>
              </w:rPr>
              <w:fldChar w:fldCharType="end"/>
            </w:r>
          </w:hyperlink>
        </w:p>
        <w:p w14:paraId="48C57B7D" w14:textId="25E77015" w:rsidR="00D45552" w:rsidRDefault="00D45552">
          <w:pPr>
            <w:pStyle w:val="TOC2"/>
            <w:tabs>
              <w:tab w:val="right" w:leader="dot" w:pos="10790"/>
            </w:tabs>
            <w:rPr>
              <w:rFonts w:eastAsiaTheme="minorEastAsia"/>
              <w:noProof/>
            </w:rPr>
          </w:pPr>
          <w:hyperlink w:anchor="_Toc102378438" w:history="1">
            <w:r w:rsidRPr="00BF56D8">
              <w:rPr>
                <w:rStyle w:val="Hyperlink"/>
                <w:noProof/>
              </w:rPr>
              <w:t>Task 4: Create Workstream with Context Variables and Routing Rules</w:t>
            </w:r>
            <w:r>
              <w:rPr>
                <w:noProof/>
                <w:webHidden/>
              </w:rPr>
              <w:tab/>
            </w:r>
            <w:r>
              <w:rPr>
                <w:noProof/>
                <w:webHidden/>
              </w:rPr>
              <w:fldChar w:fldCharType="begin"/>
            </w:r>
            <w:r>
              <w:rPr>
                <w:noProof/>
                <w:webHidden/>
              </w:rPr>
              <w:instrText xml:space="preserve"> PAGEREF _Toc102378438 \h </w:instrText>
            </w:r>
            <w:r>
              <w:rPr>
                <w:noProof/>
                <w:webHidden/>
              </w:rPr>
            </w:r>
            <w:r>
              <w:rPr>
                <w:noProof/>
                <w:webHidden/>
              </w:rPr>
              <w:fldChar w:fldCharType="separate"/>
            </w:r>
            <w:r>
              <w:rPr>
                <w:noProof/>
                <w:webHidden/>
              </w:rPr>
              <w:t>28</w:t>
            </w:r>
            <w:r>
              <w:rPr>
                <w:noProof/>
                <w:webHidden/>
              </w:rPr>
              <w:fldChar w:fldCharType="end"/>
            </w:r>
          </w:hyperlink>
        </w:p>
        <w:p w14:paraId="5B1F56FB" w14:textId="4461F41D" w:rsidR="00D45552" w:rsidRDefault="00D45552">
          <w:pPr>
            <w:pStyle w:val="TOC1"/>
            <w:tabs>
              <w:tab w:val="right" w:leader="dot" w:pos="10790"/>
            </w:tabs>
            <w:rPr>
              <w:rFonts w:asciiTheme="minorHAnsi" w:eastAsiaTheme="minorEastAsia" w:hAnsiTheme="minorHAnsi"/>
              <w:noProof/>
              <w:sz w:val="22"/>
            </w:rPr>
          </w:pPr>
          <w:hyperlink w:anchor="_Toc102378439" w:history="1">
            <w:r w:rsidRPr="00BF56D8">
              <w:rPr>
                <w:rStyle w:val="Hyperlink"/>
                <w:noProof/>
              </w:rPr>
              <w:t>Exercise 3: Embed Health Bot in Power Apps Portal</w:t>
            </w:r>
            <w:r>
              <w:rPr>
                <w:noProof/>
                <w:webHidden/>
              </w:rPr>
              <w:tab/>
            </w:r>
            <w:r>
              <w:rPr>
                <w:noProof/>
                <w:webHidden/>
              </w:rPr>
              <w:fldChar w:fldCharType="begin"/>
            </w:r>
            <w:r>
              <w:rPr>
                <w:noProof/>
                <w:webHidden/>
              </w:rPr>
              <w:instrText xml:space="preserve"> PAGEREF _Toc102378439 \h </w:instrText>
            </w:r>
            <w:r>
              <w:rPr>
                <w:noProof/>
                <w:webHidden/>
              </w:rPr>
            </w:r>
            <w:r>
              <w:rPr>
                <w:noProof/>
                <w:webHidden/>
              </w:rPr>
              <w:fldChar w:fldCharType="separate"/>
            </w:r>
            <w:r>
              <w:rPr>
                <w:noProof/>
                <w:webHidden/>
              </w:rPr>
              <w:t>40</w:t>
            </w:r>
            <w:r>
              <w:rPr>
                <w:noProof/>
                <w:webHidden/>
              </w:rPr>
              <w:fldChar w:fldCharType="end"/>
            </w:r>
          </w:hyperlink>
        </w:p>
        <w:p w14:paraId="5C58BC97" w14:textId="51372891" w:rsidR="00D45552" w:rsidRDefault="00D45552">
          <w:pPr>
            <w:pStyle w:val="TOC1"/>
            <w:tabs>
              <w:tab w:val="right" w:leader="dot" w:pos="10790"/>
            </w:tabs>
            <w:rPr>
              <w:rFonts w:asciiTheme="minorHAnsi" w:eastAsiaTheme="minorEastAsia" w:hAnsiTheme="minorHAnsi"/>
              <w:noProof/>
              <w:sz w:val="22"/>
            </w:rPr>
          </w:pPr>
          <w:hyperlink w:anchor="_Toc102378440" w:history="1">
            <w:r w:rsidRPr="00BF56D8">
              <w:rPr>
                <w:rStyle w:val="Hyperlink"/>
                <w:noProof/>
              </w:rPr>
              <w:t>Exercise 4: Extend Azure Health Bot with Custom Scenarios</w:t>
            </w:r>
            <w:r>
              <w:rPr>
                <w:noProof/>
                <w:webHidden/>
              </w:rPr>
              <w:tab/>
            </w:r>
            <w:r>
              <w:rPr>
                <w:noProof/>
                <w:webHidden/>
              </w:rPr>
              <w:fldChar w:fldCharType="begin"/>
            </w:r>
            <w:r>
              <w:rPr>
                <w:noProof/>
                <w:webHidden/>
              </w:rPr>
              <w:instrText xml:space="preserve"> PAGEREF _Toc102378440 \h </w:instrText>
            </w:r>
            <w:r>
              <w:rPr>
                <w:noProof/>
                <w:webHidden/>
              </w:rPr>
            </w:r>
            <w:r>
              <w:rPr>
                <w:noProof/>
                <w:webHidden/>
              </w:rPr>
              <w:fldChar w:fldCharType="separate"/>
            </w:r>
            <w:r>
              <w:rPr>
                <w:noProof/>
                <w:webHidden/>
              </w:rPr>
              <w:t>43</w:t>
            </w:r>
            <w:r>
              <w:rPr>
                <w:noProof/>
                <w:webHidden/>
              </w:rPr>
              <w:fldChar w:fldCharType="end"/>
            </w:r>
          </w:hyperlink>
        </w:p>
        <w:p w14:paraId="5347CBCA" w14:textId="23B171F6" w:rsidR="00D45552" w:rsidRDefault="00D45552">
          <w:pPr>
            <w:pStyle w:val="TOC2"/>
            <w:tabs>
              <w:tab w:val="right" w:leader="dot" w:pos="10790"/>
            </w:tabs>
            <w:rPr>
              <w:rFonts w:eastAsiaTheme="minorEastAsia"/>
              <w:noProof/>
            </w:rPr>
          </w:pPr>
          <w:hyperlink w:anchor="_Toc102378441" w:history="1">
            <w:r w:rsidRPr="00BF56D8">
              <w:rPr>
                <w:rStyle w:val="Hyperlink"/>
                <w:noProof/>
              </w:rPr>
              <w:t>Task 1: Create MCH_PatientService Scenario</w:t>
            </w:r>
            <w:r>
              <w:rPr>
                <w:noProof/>
                <w:webHidden/>
              </w:rPr>
              <w:tab/>
            </w:r>
            <w:r>
              <w:rPr>
                <w:noProof/>
                <w:webHidden/>
              </w:rPr>
              <w:fldChar w:fldCharType="begin"/>
            </w:r>
            <w:r>
              <w:rPr>
                <w:noProof/>
                <w:webHidden/>
              </w:rPr>
              <w:instrText xml:space="preserve"> PAGEREF _Toc102378441 \h </w:instrText>
            </w:r>
            <w:r>
              <w:rPr>
                <w:noProof/>
                <w:webHidden/>
              </w:rPr>
            </w:r>
            <w:r>
              <w:rPr>
                <w:noProof/>
                <w:webHidden/>
              </w:rPr>
              <w:fldChar w:fldCharType="separate"/>
            </w:r>
            <w:r>
              <w:rPr>
                <w:noProof/>
                <w:webHidden/>
              </w:rPr>
              <w:t>44</w:t>
            </w:r>
            <w:r>
              <w:rPr>
                <w:noProof/>
                <w:webHidden/>
              </w:rPr>
              <w:fldChar w:fldCharType="end"/>
            </w:r>
          </w:hyperlink>
        </w:p>
        <w:p w14:paraId="0461E38C" w14:textId="2C84CF7D" w:rsidR="00D45552" w:rsidRDefault="00D45552">
          <w:pPr>
            <w:pStyle w:val="TOC2"/>
            <w:tabs>
              <w:tab w:val="right" w:leader="dot" w:pos="10790"/>
            </w:tabs>
            <w:rPr>
              <w:rFonts w:eastAsiaTheme="minorEastAsia"/>
              <w:noProof/>
            </w:rPr>
          </w:pPr>
          <w:hyperlink w:anchor="_Toc102378442" w:history="1">
            <w:r w:rsidRPr="00BF56D8">
              <w:rPr>
                <w:rStyle w:val="Hyperlink"/>
                <w:noProof/>
              </w:rPr>
              <w:t>Task 2: Create MCH_PatientServiceWelcome Scenario</w:t>
            </w:r>
            <w:r>
              <w:rPr>
                <w:noProof/>
                <w:webHidden/>
              </w:rPr>
              <w:tab/>
            </w:r>
            <w:r>
              <w:rPr>
                <w:noProof/>
                <w:webHidden/>
              </w:rPr>
              <w:fldChar w:fldCharType="begin"/>
            </w:r>
            <w:r>
              <w:rPr>
                <w:noProof/>
                <w:webHidden/>
              </w:rPr>
              <w:instrText xml:space="preserve"> PAGEREF _Toc102378442 \h </w:instrText>
            </w:r>
            <w:r>
              <w:rPr>
                <w:noProof/>
                <w:webHidden/>
              </w:rPr>
            </w:r>
            <w:r>
              <w:rPr>
                <w:noProof/>
                <w:webHidden/>
              </w:rPr>
              <w:fldChar w:fldCharType="separate"/>
            </w:r>
            <w:r>
              <w:rPr>
                <w:noProof/>
                <w:webHidden/>
              </w:rPr>
              <w:t>60</w:t>
            </w:r>
            <w:r>
              <w:rPr>
                <w:noProof/>
                <w:webHidden/>
              </w:rPr>
              <w:fldChar w:fldCharType="end"/>
            </w:r>
          </w:hyperlink>
        </w:p>
        <w:p w14:paraId="3A631933" w14:textId="4C528638" w:rsidR="00D45552" w:rsidRDefault="00D45552">
          <w:pPr>
            <w:pStyle w:val="TOC2"/>
            <w:tabs>
              <w:tab w:val="right" w:leader="dot" w:pos="10790"/>
            </w:tabs>
            <w:rPr>
              <w:rFonts w:eastAsiaTheme="minorEastAsia"/>
              <w:noProof/>
            </w:rPr>
          </w:pPr>
          <w:hyperlink w:anchor="_Toc102378443" w:history="1">
            <w:r w:rsidRPr="00BF56D8">
              <w:rPr>
                <w:rStyle w:val="Hyperlink"/>
                <w:noProof/>
              </w:rPr>
              <w:t>Task 3: Configure Welcome Scenario as Automatic</w:t>
            </w:r>
            <w:r>
              <w:rPr>
                <w:noProof/>
                <w:webHidden/>
              </w:rPr>
              <w:tab/>
            </w:r>
            <w:r>
              <w:rPr>
                <w:noProof/>
                <w:webHidden/>
              </w:rPr>
              <w:fldChar w:fldCharType="begin"/>
            </w:r>
            <w:r>
              <w:rPr>
                <w:noProof/>
                <w:webHidden/>
              </w:rPr>
              <w:instrText xml:space="preserve"> PAGEREF _Toc102378443 \h </w:instrText>
            </w:r>
            <w:r>
              <w:rPr>
                <w:noProof/>
                <w:webHidden/>
              </w:rPr>
            </w:r>
            <w:r>
              <w:rPr>
                <w:noProof/>
                <w:webHidden/>
              </w:rPr>
              <w:fldChar w:fldCharType="separate"/>
            </w:r>
            <w:r>
              <w:rPr>
                <w:noProof/>
                <w:webHidden/>
              </w:rPr>
              <w:t>64</w:t>
            </w:r>
            <w:r>
              <w:rPr>
                <w:noProof/>
                <w:webHidden/>
              </w:rPr>
              <w:fldChar w:fldCharType="end"/>
            </w:r>
          </w:hyperlink>
        </w:p>
        <w:p w14:paraId="06CA7ADE" w14:textId="31EE12D9" w:rsidR="00D45552" w:rsidRDefault="00D45552">
          <w:pPr>
            <w:pStyle w:val="TOC2"/>
            <w:tabs>
              <w:tab w:val="right" w:leader="dot" w:pos="10790"/>
            </w:tabs>
            <w:rPr>
              <w:rFonts w:eastAsiaTheme="minorEastAsia"/>
              <w:noProof/>
            </w:rPr>
          </w:pPr>
          <w:hyperlink w:anchor="_Toc102378444" w:history="1">
            <w:r w:rsidRPr="00BF56D8">
              <w:rPr>
                <w:rStyle w:val="Hyperlink"/>
                <w:noProof/>
              </w:rPr>
              <w:t>Task 4: Test Health Bot Escalation from Power Apps Portal to Dynamics 365 Omnichannel</w:t>
            </w:r>
            <w:r>
              <w:rPr>
                <w:noProof/>
                <w:webHidden/>
              </w:rPr>
              <w:tab/>
            </w:r>
            <w:r>
              <w:rPr>
                <w:noProof/>
                <w:webHidden/>
              </w:rPr>
              <w:fldChar w:fldCharType="begin"/>
            </w:r>
            <w:r>
              <w:rPr>
                <w:noProof/>
                <w:webHidden/>
              </w:rPr>
              <w:instrText xml:space="preserve"> PAGEREF _Toc102378444 \h </w:instrText>
            </w:r>
            <w:r>
              <w:rPr>
                <w:noProof/>
                <w:webHidden/>
              </w:rPr>
            </w:r>
            <w:r>
              <w:rPr>
                <w:noProof/>
                <w:webHidden/>
              </w:rPr>
              <w:fldChar w:fldCharType="separate"/>
            </w:r>
            <w:r>
              <w:rPr>
                <w:noProof/>
                <w:webHidden/>
              </w:rPr>
              <w:t>65</w:t>
            </w:r>
            <w:r>
              <w:rPr>
                <w:noProof/>
                <w:webHidden/>
              </w:rPr>
              <w:fldChar w:fldCharType="end"/>
            </w:r>
          </w:hyperlink>
        </w:p>
        <w:p w14:paraId="20D8591D" w14:textId="2BB47F19" w:rsidR="00D45552" w:rsidRDefault="00D45552">
          <w:pPr>
            <w:pStyle w:val="TOC1"/>
            <w:tabs>
              <w:tab w:val="right" w:leader="dot" w:pos="10790"/>
            </w:tabs>
            <w:rPr>
              <w:rFonts w:asciiTheme="minorHAnsi" w:eastAsiaTheme="minorEastAsia" w:hAnsiTheme="minorHAnsi"/>
              <w:noProof/>
              <w:sz w:val="22"/>
            </w:rPr>
          </w:pPr>
          <w:hyperlink w:anchor="_Toc102378445" w:history="1">
            <w:r w:rsidRPr="00BF56D8">
              <w:rPr>
                <w:rStyle w:val="Hyperlink"/>
                <w:rFonts w:cs="Segoe UI"/>
                <w:noProof/>
              </w:rPr>
              <w:t>Summary</w:t>
            </w:r>
            <w:r>
              <w:rPr>
                <w:noProof/>
                <w:webHidden/>
              </w:rPr>
              <w:tab/>
            </w:r>
            <w:r>
              <w:rPr>
                <w:noProof/>
                <w:webHidden/>
              </w:rPr>
              <w:fldChar w:fldCharType="begin"/>
            </w:r>
            <w:r>
              <w:rPr>
                <w:noProof/>
                <w:webHidden/>
              </w:rPr>
              <w:instrText xml:space="preserve"> PAGEREF _Toc102378445 \h </w:instrText>
            </w:r>
            <w:r>
              <w:rPr>
                <w:noProof/>
                <w:webHidden/>
              </w:rPr>
            </w:r>
            <w:r>
              <w:rPr>
                <w:noProof/>
                <w:webHidden/>
              </w:rPr>
              <w:fldChar w:fldCharType="separate"/>
            </w:r>
            <w:r>
              <w:rPr>
                <w:noProof/>
                <w:webHidden/>
              </w:rPr>
              <w:t>69</w:t>
            </w:r>
            <w:r>
              <w:rPr>
                <w:noProof/>
                <w:webHidden/>
              </w:rPr>
              <w:fldChar w:fldCharType="end"/>
            </w:r>
          </w:hyperlink>
        </w:p>
        <w:p w14:paraId="687656D9" w14:textId="26DF656F"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17BDF71F" w14:textId="5D46F843" w:rsidR="001E1894" w:rsidRDefault="006B2BE4" w:rsidP="001E1894">
      <w:pPr>
        <w:pStyle w:val="ILSectionTitle"/>
      </w:pPr>
      <w:bookmarkStart w:id="1" w:name="_Toc82525632"/>
      <w:bookmarkStart w:id="2" w:name="_Toc102378424"/>
      <w:r w:rsidRPr="006B2BE4">
        <w:lastRenderedPageBreak/>
        <w:t>Overview</w:t>
      </w:r>
      <w:bookmarkEnd w:id="1"/>
      <w:bookmarkEnd w:id="2"/>
    </w:p>
    <w:p w14:paraId="0494054A" w14:textId="77777777" w:rsidR="001E1894" w:rsidRDefault="001E1894" w:rsidP="006B2BE4">
      <w:pPr>
        <w:pStyle w:val="ILSubTitle"/>
      </w:pPr>
    </w:p>
    <w:p w14:paraId="3370C81A" w14:textId="77777777" w:rsidR="008D428C" w:rsidRPr="00556905" w:rsidRDefault="008D428C" w:rsidP="008D428C">
      <w:pPr>
        <w:pStyle w:val="ILSubTitle"/>
      </w:pPr>
      <w:bookmarkStart w:id="3" w:name="_Toc102378425"/>
      <w:r w:rsidRPr="00556905">
        <w:t>Learning Objectives</w:t>
      </w:r>
      <w:bookmarkEnd w:id="3"/>
    </w:p>
    <w:p w14:paraId="5771D57F" w14:textId="4929EACF" w:rsidR="00D94FDA" w:rsidRPr="00556905" w:rsidRDefault="00D94FDA" w:rsidP="00D94FDA">
      <w:pPr>
        <w:rPr>
          <w:rFonts w:ascii="Segoe UI" w:hAnsi="Segoe UI" w:cs="Segoe UI"/>
        </w:rPr>
      </w:pPr>
      <w:r w:rsidRPr="00556905">
        <w:rPr>
          <w:rFonts w:ascii="Segoe UI" w:hAnsi="Segoe UI" w:cs="Segoe UI"/>
        </w:rPr>
        <w:t>In this lab, you will learn to do the following:</w:t>
      </w:r>
    </w:p>
    <w:p w14:paraId="4518521C" w14:textId="77777777" w:rsidR="00D94FDA" w:rsidRPr="00556905" w:rsidRDefault="00D94FDA" w:rsidP="00D94FDA">
      <w:pPr>
        <w:pStyle w:val="ListParagraph"/>
        <w:numPr>
          <w:ilvl w:val="0"/>
          <w:numId w:val="8"/>
        </w:numPr>
        <w:rPr>
          <w:rFonts w:ascii="Segoe UI" w:hAnsi="Segoe UI" w:cs="Segoe UI"/>
        </w:rPr>
      </w:pPr>
      <w:r w:rsidRPr="00556905">
        <w:rPr>
          <w:rFonts w:ascii="Segoe UI" w:hAnsi="Segoe UI" w:cs="Segoe UI"/>
        </w:rPr>
        <w:t>Set up Azure Health Bot</w:t>
      </w:r>
    </w:p>
    <w:p w14:paraId="5112E85E" w14:textId="77777777" w:rsidR="00D94FDA" w:rsidRPr="00556905" w:rsidRDefault="00D94FDA" w:rsidP="00D94FDA">
      <w:pPr>
        <w:pStyle w:val="ListParagraph"/>
        <w:numPr>
          <w:ilvl w:val="0"/>
          <w:numId w:val="8"/>
        </w:numPr>
        <w:rPr>
          <w:rFonts w:ascii="Segoe UI" w:hAnsi="Segoe UI" w:cs="Segoe UI"/>
        </w:rPr>
      </w:pPr>
      <w:r w:rsidRPr="00556905">
        <w:rPr>
          <w:rFonts w:ascii="Segoe UI" w:hAnsi="Segoe UI" w:cs="Segoe UI"/>
        </w:rPr>
        <w:t>Configure Dynamics 365 Customer Service Omnichannel Live Chat</w:t>
      </w:r>
    </w:p>
    <w:p w14:paraId="5D694313" w14:textId="77777777" w:rsidR="00D94FDA" w:rsidRPr="00556905" w:rsidRDefault="00D94FDA" w:rsidP="00D94FDA">
      <w:pPr>
        <w:pStyle w:val="ListParagraph"/>
        <w:numPr>
          <w:ilvl w:val="0"/>
          <w:numId w:val="8"/>
        </w:numPr>
        <w:rPr>
          <w:rFonts w:ascii="Segoe UI" w:hAnsi="Segoe UI" w:cs="Segoe UI"/>
        </w:rPr>
      </w:pPr>
      <w:r w:rsidRPr="00556905">
        <w:rPr>
          <w:rFonts w:ascii="Segoe UI" w:hAnsi="Segoe UI" w:cs="Segoe UI"/>
        </w:rPr>
        <w:t>Embed Azure Health Bot in a Power Apps Portal</w:t>
      </w:r>
    </w:p>
    <w:p w14:paraId="2A3F2372" w14:textId="77777777" w:rsidR="00D94FDA" w:rsidRPr="00556905" w:rsidRDefault="00D94FDA" w:rsidP="00D94FDA">
      <w:pPr>
        <w:pStyle w:val="ListParagraph"/>
        <w:numPr>
          <w:ilvl w:val="0"/>
          <w:numId w:val="8"/>
        </w:numPr>
        <w:rPr>
          <w:rFonts w:ascii="Segoe UI" w:hAnsi="Segoe UI" w:cs="Segoe UI"/>
        </w:rPr>
      </w:pPr>
      <w:r w:rsidRPr="00556905">
        <w:rPr>
          <w:rFonts w:ascii="Segoe UI" w:hAnsi="Segoe UI" w:cs="Segoe UI"/>
        </w:rPr>
        <w:t>Extend Azure Health Bot with custom scenarios</w:t>
      </w:r>
    </w:p>
    <w:p w14:paraId="533F8356" w14:textId="77777777" w:rsidR="00D94FDA" w:rsidRPr="00556905" w:rsidRDefault="00D94FDA" w:rsidP="00D94FDA">
      <w:pPr>
        <w:rPr>
          <w:rFonts w:ascii="Segoe UI" w:hAnsi="Segoe UI" w:cs="Segoe UI"/>
        </w:rPr>
      </w:pPr>
    </w:p>
    <w:p w14:paraId="469E598D" w14:textId="77777777" w:rsidR="00D94FDA" w:rsidRPr="00556905" w:rsidRDefault="00D94FDA" w:rsidP="00D94FDA">
      <w:pPr>
        <w:pStyle w:val="ILSubTitle"/>
      </w:pPr>
      <w:bookmarkStart w:id="4" w:name="_Toc102378426"/>
      <w:r w:rsidRPr="00556905">
        <w:t>Prerequisites</w:t>
      </w:r>
      <w:bookmarkEnd w:id="4"/>
    </w:p>
    <w:p w14:paraId="6A9AEC52" w14:textId="431E82B5" w:rsidR="008A70B0" w:rsidRPr="008D428C" w:rsidRDefault="005311C3" w:rsidP="008D428C">
      <w:pPr>
        <w:pStyle w:val="paragraph"/>
        <w:numPr>
          <w:ilvl w:val="0"/>
          <w:numId w:val="9"/>
        </w:numPr>
        <w:spacing w:before="0" w:beforeAutospacing="0" w:after="0" w:afterAutospacing="0"/>
        <w:ind w:left="270" w:firstLine="0"/>
        <w:textAlignment w:val="baseline"/>
        <w:rPr>
          <w:rFonts w:ascii="Segoe UI" w:hAnsi="Segoe UI" w:cs="Segoe UI"/>
          <w:sz w:val="22"/>
          <w:szCs w:val="22"/>
        </w:rPr>
      </w:pPr>
      <w:r>
        <w:rPr>
          <w:rStyle w:val="normaltextrun"/>
          <w:rFonts w:ascii="Segoe UI" w:hAnsi="Segoe UI" w:cs="Segoe UI"/>
          <w:sz w:val="22"/>
          <w:szCs w:val="22"/>
        </w:rPr>
        <w:t>None</w:t>
      </w:r>
    </w:p>
    <w:p w14:paraId="34928FA8" w14:textId="395294A3" w:rsidR="001E1894" w:rsidRDefault="001E1894" w:rsidP="001E1894">
      <w:pPr>
        <w:rPr>
          <w:rFonts w:ascii="Segoe UI" w:hAnsi="Segoe UI" w:cs="Segoe UI"/>
        </w:rPr>
      </w:pPr>
    </w:p>
    <w:p w14:paraId="301D0D27" w14:textId="598C0494" w:rsidR="001E1894" w:rsidRPr="00D94FDA" w:rsidRDefault="005F5F2E" w:rsidP="00D94FDA">
      <w:pPr>
        <w:pStyle w:val="ILSubTitle"/>
      </w:pPr>
      <w:bookmarkStart w:id="5" w:name="_Toc102378427"/>
      <w:r>
        <w:t>Azure Health Bot</w:t>
      </w:r>
      <w:bookmarkEnd w:id="5"/>
    </w:p>
    <w:p w14:paraId="3A39761E" w14:textId="22FA3FCA" w:rsidR="005F5F2E" w:rsidRPr="006C5838" w:rsidRDefault="005F5F2E" w:rsidP="005F5F2E">
      <w:pPr>
        <w:rPr>
          <w:rFonts w:ascii="Segoe UI" w:hAnsi="Segoe UI" w:cs="Segoe UI"/>
          <w:color w:val="171717"/>
          <w:shd w:val="clear" w:color="auto" w:fill="FFFFFF"/>
        </w:rPr>
      </w:pPr>
      <w:r w:rsidRPr="006C5838">
        <w:rPr>
          <w:rFonts w:ascii="Segoe UI" w:hAnsi="Segoe UI" w:cs="Segoe UI"/>
          <w:color w:val="171717"/>
          <w:shd w:val="clear" w:color="auto" w:fill="FFFFFF"/>
        </w:rPr>
        <w:t>The Azure Health Bot Service is a cloud platform that empowers developers in healthcare organizations to build and deploy their compliant, AI-powered virtual health assistants and health bots, that help them improve processes and reduce costs. It allows you to offer your users </w:t>
      </w:r>
      <w:r w:rsidRPr="006C5838">
        <w:rPr>
          <w:rStyle w:val="Emphasis"/>
          <w:rFonts w:ascii="Segoe UI" w:hAnsi="Segoe UI" w:cs="Segoe UI"/>
          <w:color w:val="171717"/>
          <w:shd w:val="clear" w:color="auto" w:fill="FFFFFF"/>
        </w:rPr>
        <w:t>intelligent</w:t>
      </w:r>
      <w:r w:rsidRPr="006C5838">
        <w:rPr>
          <w:rFonts w:ascii="Segoe UI" w:hAnsi="Segoe UI" w:cs="Segoe UI"/>
          <w:color w:val="171717"/>
          <w:shd w:val="clear" w:color="auto" w:fill="FFFFFF"/>
        </w:rPr>
        <w:t> and </w:t>
      </w:r>
      <w:r w:rsidRPr="006C5838">
        <w:rPr>
          <w:rStyle w:val="Emphasis"/>
          <w:rFonts w:ascii="Segoe UI" w:hAnsi="Segoe UI" w:cs="Segoe UI"/>
          <w:color w:val="171717"/>
          <w:shd w:val="clear" w:color="auto" w:fill="FFFFFF"/>
        </w:rPr>
        <w:t>personalized access</w:t>
      </w:r>
      <w:r w:rsidRPr="006C5838">
        <w:rPr>
          <w:rFonts w:ascii="Segoe UI" w:hAnsi="Segoe UI" w:cs="Segoe UI"/>
          <w:color w:val="171717"/>
          <w:shd w:val="clear" w:color="auto" w:fill="FFFFFF"/>
        </w:rPr>
        <w:t> to health-related information and interactions through a natural conversation experience.</w:t>
      </w:r>
    </w:p>
    <w:p w14:paraId="49752ECB" w14:textId="13D30F2F" w:rsidR="005F5F2E" w:rsidRPr="006C5838" w:rsidRDefault="005F5F2E" w:rsidP="005F5F2E">
      <w:pPr>
        <w:shd w:val="clear" w:color="auto" w:fill="FFFFFF"/>
        <w:spacing w:before="100" w:beforeAutospacing="1" w:after="100" w:afterAutospacing="1" w:line="240" w:lineRule="auto"/>
        <w:rPr>
          <w:rFonts w:ascii="Segoe UI" w:eastAsia="Times New Roman" w:hAnsi="Segoe UI" w:cs="Segoe UI"/>
          <w:color w:val="171717"/>
        </w:rPr>
      </w:pPr>
      <w:r w:rsidRPr="006C5838">
        <w:rPr>
          <w:rFonts w:ascii="Segoe UI" w:eastAsia="Times New Roman" w:hAnsi="Segoe UI" w:cs="Segoe UI"/>
          <w:color w:val="171717"/>
        </w:rPr>
        <w:t>Using the service, healthcare organizations can build a "</w:t>
      </w:r>
      <w:r>
        <w:rPr>
          <w:rFonts w:ascii="Segoe UI" w:eastAsia="Times New Roman" w:hAnsi="Segoe UI" w:cs="Segoe UI"/>
          <w:color w:val="171717"/>
        </w:rPr>
        <w:t>h</w:t>
      </w:r>
      <w:r w:rsidRPr="006C5838">
        <w:rPr>
          <w:rFonts w:ascii="Segoe UI" w:eastAsia="Times New Roman" w:hAnsi="Segoe UI" w:cs="Segoe UI"/>
          <w:color w:val="171717"/>
        </w:rPr>
        <w:t xml:space="preserve">ealth </w:t>
      </w:r>
      <w:r>
        <w:rPr>
          <w:rFonts w:ascii="Segoe UI" w:eastAsia="Times New Roman" w:hAnsi="Segoe UI" w:cs="Segoe UI"/>
          <w:color w:val="171717"/>
        </w:rPr>
        <w:t>b</w:t>
      </w:r>
      <w:r w:rsidRPr="006C5838">
        <w:rPr>
          <w:rFonts w:ascii="Segoe UI" w:eastAsia="Times New Roman" w:hAnsi="Segoe UI" w:cs="Segoe UI"/>
          <w:color w:val="171717"/>
        </w:rPr>
        <w:t>ot instance" and integrate it with their systems that patients, nurses, doctors, and other representatives interact with.</w:t>
      </w:r>
      <w:r>
        <w:rPr>
          <w:rFonts w:ascii="Segoe UI" w:eastAsia="Times New Roman" w:hAnsi="Segoe UI" w:cs="Segoe UI"/>
          <w:color w:val="171717"/>
        </w:rPr>
        <w:t xml:space="preserve"> </w:t>
      </w:r>
      <w:r w:rsidRPr="006C5838">
        <w:rPr>
          <w:rFonts w:ascii="Segoe UI" w:eastAsia="Times New Roman" w:hAnsi="Segoe UI" w:cs="Segoe UI"/>
          <w:color w:val="171717"/>
        </w:rPr>
        <w:t>Building an instance allows you to:</w:t>
      </w:r>
    </w:p>
    <w:p w14:paraId="2F91100B" w14:textId="77777777" w:rsidR="005F5F2E" w:rsidRPr="006C5838" w:rsidRDefault="005F5F2E" w:rsidP="005F5F2E">
      <w:pPr>
        <w:numPr>
          <w:ilvl w:val="0"/>
          <w:numId w:val="11"/>
        </w:numPr>
        <w:shd w:val="clear" w:color="auto" w:fill="FFFFFF"/>
        <w:spacing w:after="0" w:line="240" w:lineRule="auto"/>
        <w:ind w:left="1290"/>
        <w:rPr>
          <w:rFonts w:ascii="Segoe UI" w:eastAsia="Times New Roman" w:hAnsi="Segoe UI" w:cs="Segoe UI"/>
          <w:color w:val="171717"/>
        </w:rPr>
      </w:pPr>
      <w:r w:rsidRPr="006C5838">
        <w:rPr>
          <w:rFonts w:ascii="Segoe UI" w:eastAsia="Times New Roman" w:hAnsi="Segoe UI" w:cs="Segoe UI"/>
          <w:color w:val="171717" w:themeColor="background2" w:themeShade="1A"/>
        </w:rPr>
        <w:t>Improve processes</w:t>
      </w:r>
    </w:p>
    <w:p w14:paraId="6B2137DB" w14:textId="77777777" w:rsidR="005F5F2E" w:rsidRPr="006C5838" w:rsidRDefault="005F5F2E" w:rsidP="005F5F2E">
      <w:pPr>
        <w:numPr>
          <w:ilvl w:val="0"/>
          <w:numId w:val="11"/>
        </w:numPr>
        <w:shd w:val="clear" w:color="auto" w:fill="FFFFFF"/>
        <w:spacing w:after="0" w:line="240" w:lineRule="auto"/>
        <w:ind w:left="1290"/>
        <w:rPr>
          <w:rFonts w:ascii="Segoe UI" w:eastAsia="Times New Roman" w:hAnsi="Segoe UI" w:cs="Segoe UI"/>
          <w:color w:val="171717"/>
        </w:rPr>
      </w:pPr>
      <w:r w:rsidRPr="006C5838">
        <w:rPr>
          <w:rFonts w:ascii="Segoe UI" w:eastAsia="Times New Roman" w:hAnsi="Segoe UI" w:cs="Segoe UI"/>
          <w:color w:val="171717" w:themeColor="background2" w:themeShade="1A"/>
        </w:rPr>
        <w:t>Improve services</w:t>
      </w:r>
    </w:p>
    <w:p w14:paraId="7468BFCC" w14:textId="77777777" w:rsidR="005F5F2E" w:rsidRPr="006C5838" w:rsidRDefault="005F5F2E" w:rsidP="005F5F2E">
      <w:pPr>
        <w:numPr>
          <w:ilvl w:val="0"/>
          <w:numId w:val="11"/>
        </w:numPr>
        <w:shd w:val="clear" w:color="auto" w:fill="FFFFFF"/>
        <w:spacing w:after="0" w:line="240" w:lineRule="auto"/>
        <w:ind w:left="1290"/>
        <w:rPr>
          <w:rFonts w:ascii="Segoe UI" w:eastAsia="Times New Roman" w:hAnsi="Segoe UI" w:cs="Segoe UI"/>
          <w:color w:val="171717"/>
        </w:rPr>
      </w:pPr>
      <w:r w:rsidRPr="006C5838">
        <w:rPr>
          <w:rFonts w:ascii="Segoe UI" w:eastAsia="Times New Roman" w:hAnsi="Segoe UI" w:cs="Segoe UI"/>
          <w:color w:val="171717" w:themeColor="background2" w:themeShade="1A"/>
        </w:rPr>
        <w:t>Improve outcomes</w:t>
      </w:r>
    </w:p>
    <w:p w14:paraId="7192DD08" w14:textId="77777777" w:rsidR="005F5F2E" w:rsidRPr="006C5838" w:rsidRDefault="005F5F2E" w:rsidP="005F5F2E">
      <w:pPr>
        <w:numPr>
          <w:ilvl w:val="0"/>
          <w:numId w:val="11"/>
        </w:numPr>
        <w:shd w:val="clear" w:color="auto" w:fill="FFFFFF"/>
        <w:spacing w:after="0" w:line="240" w:lineRule="auto"/>
        <w:ind w:left="1290"/>
        <w:rPr>
          <w:rFonts w:ascii="Segoe UI" w:eastAsia="Times New Roman" w:hAnsi="Segoe UI" w:cs="Segoe UI"/>
          <w:color w:val="171717"/>
        </w:rPr>
      </w:pPr>
      <w:r w:rsidRPr="006C5838">
        <w:rPr>
          <w:rFonts w:ascii="Segoe UI" w:eastAsia="Times New Roman" w:hAnsi="Segoe UI" w:cs="Segoe UI"/>
          <w:color w:val="171717" w:themeColor="background2" w:themeShade="1A"/>
        </w:rPr>
        <w:t>Reduces cost</w:t>
      </w:r>
    </w:p>
    <w:p w14:paraId="2A3679B6" w14:textId="5A308E61" w:rsidR="005F5F2E" w:rsidRPr="006C5838" w:rsidRDefault="005F5F2E" w:rsidP="005F5F2E">
      <w:pPr>
        <w:shd w:val="clear" w:color="auto" w:fill="FFFFFF"/>
        <w:spacing w:before="100" w:beforeAutospacing="1" w:after="100" w:afterAutospacing="1" w:line="240" w:lineRule="auto"/>
        <w:rPr>
          <w:rFonts w:ascii="Segoe UI" w:eastAsia="Times New Roman" w:hAnsi="Segoe UI" w:cs="Segoe UI"/>
          <w:color w:val="171717"/>
        </w:rPr>
      </w:pPr>
      <w:r w:rsidRPr="006C5838">
        <w:rPr>
          <w:rFonts w:ascii="Segoe UI" w:eastAsia="Times New Roman" w:hAnsi="Segoe UI" w:cs="Segoe UI"/>
          <w:color w:val="171717"/>
        </w:rPr>
        <w:t>The Health Bot Service contains a </w:t>
      </w:r>
      <w:r w:rsidRPr="006C5838">
        <w:rPr>
          <w:rFonts w:ascii="Segoe UI" w:eastAsia="Times New Roman" w:hAnsi="Segoe UI" w:cs="Segoe UI"/>
          <w:b/>
          <w:bCs/>
          <w:color w:val="171717"/>
        </w:rPr>
        <w:t>built-in medical database</w:t>
      </w:r>
      <w:r w:rsidRPr="006C5838">
        <w:rPr>
          <w:rFonts w:ascii="Segoe UI" w:eastAsia="Times New Roman" w:hAnsi="Segoe UI" w:cs="Segoe UI"/>
          <w:color w:val="171717"/>
        </w:rPr>
        <w:t>, including </w:t>
      </w:r>
      <w:r w:rsidRPr="006C5838">
        <w:rPr>
          <w:rFonts w:ascii="Segoe UI" w:eastAsia="Times New Roman" w:hAnsi="Segoe UI" w:cs="Segoe UI"/>
          <w:b/>
          <w:bCs/>
          <w:color w:val="171717"/>
        </w:rPr>
        <w:t>triage protocols</w:t>
      </w:r>
      <w:r w:rsidRPr="006C5838">
        <w:rPr>
          <w:rFonts w:ascii="Segoe UI" w:eastAsia="Times New Roman" w:hAnsi="Segoe UI" w:cs="Segoe UI"/>
          <w:color w:val="171717"/>
        </w:rPr>
        <w:t xml:space="preserve">. You can also extend a health bot instance to include your own scenarios and integrate with other IT systems and data sources. To learn more about Azure Health Bot, you can reference </w:t>
      </w:r>
      <w:r w:rsidR="00FB69FF">
        <w:rPr>
          <w:rFonts w:ascii="Segoe UI" w:eastAsia="Times New Roman" w:hAnsi="Segoe UI" w:cs="Segoe UI"/>
          <w:color w:val="171717"/>
        </w:rPr>
        <w:t xml:space="preserve">this </w:t>
      </w:r>
      <w:r w:rsidR="00FB69FF" w:rsidRPr="006C5838">
        <w:rPr>
          <w:rFonts w:ascii="Segoe UI" w:eastAsia="Times New Roman" w:hAnsi="Segoe UI" w:cs="Segoe UI"/>
          <w:color w:val="171717"/>
        </w:rPr>
        <w:t>Microsoft Docs</w:t>
      </w:r>
      <w:r w:rsidR="00FB69FF">
        <w:rPr>
          <w:rFonts w:ascii="Segoe UI" w:eastAsia="Times New Roman" w:hAnsi="Segoe UI" w:cs="Segoe UI"/>
          <w:color w:val="171717"/>
        </w:rPr>
        <w:t xml:space="preserve"> article:</w:t>
      </w:r>
      <w:r w:rsidRPr="006C5838">
        <w:rPr>
          <w:rFonts w:ascii="Segoe UI" w:eastAsia="Times New Roman" w:hAnsi="Segoe UI" w:cs="Segoe UI"/>
          <w:color w:val="171717"/>
        </w:rPr>
        <w:t xml:space="preserve"> </w:t>
      </w:r>
      <w:hyperlink r:id="rId9" w:history="1">
        <w:r w:rsidRPr="006C5838">
          <w:rPr>
            <w:rStyle w:val="Hyperlink"/>
            <w:rFonts w:ascii="Segoe UI" w:eastAsia="Times New Roman" w:hAnsi="Segoe UI" w:cs="Segoe UI"/>
          </w:rPr>
          <w:t>Azure Health Bot Overview</w:t>
        </w:r>
      </w:hyperlink>
      <w:r w:rsidR="00FB69FF">
        <w:rPr>
          <w:rFonts w:ascii="Segoe UI" w:eastAsia="Times New Roman" w:hAnsi="Segoe UI" w:cs="Segoe UI"/>
          <w:color w:val="171717"/>
        </w:rPr>
        <w:t>.</w:t>
      </w:r>
    </w:p>
    <w:p w14:paraId="456EBD40" w14:textId="4D792B25" w:rsidR="001E1894" w:rsidRPr="00516866" w:rsidRDefault="001E1894" w:rsidP="00516866">
      <w:pPr>
        <w:pStyle w:val="NormalWeb"/>
        <w:shd w:val="clear" w:color="auto" w:fill="FFFFFF"/>
        <w:ind w:left="1290"/>
        <w:rPr>
          <w:rStyle w:val="Strong"/>
          <w:rFonts w:ascii="Segoe UI" w:hAnsi="Segoe UI" w:cs="Segoe UI"/>
          <w:b w:val="0"/>
          <w:bCs w:val="0"/>
          <w:color w:val="171717"/>
          <w:sz w:val="22"/>
          <w:szCs w:val="22"/>
        </w:rPr>
      </w:pPr>
    </w:p>
    <w:p w14:paraId="1B098170" w14:textId="77777777" w:rsidR="00B11A00" w:rsidRDefault="00B11A00">
      <w:pPr>
        <w:rPr>
          <w:rFonts w:ascii="Segoe UI" w:hAnsi="Segoe UI" w:cs="Segoe UI"/>
          <w:b/>
          <w:bCs/>
          <w:sz w:val="24"/>
          <w:szCs w:val="24"/>
        </w:rPr>
      </w:pPr>
      <w:bookmarkStart w:id="6" w:name="_Toc63999455"/>
      <w:bookmarkStart w:id="7" w:name="_Toc64000976"/>
      <w:bookmarkStart w:id="8" w:name="_Toc64003443"/>
      <w:r>
        <w:br w:type="page"/>
      </w:r>
    </w:p>
    <w:p w14:paraId="11BE896F" w14:textId="663504E4" w:rsidR="005C4382" w:rsidRPr="006C5838" w:rsidRDefault="005C4382" w:rsidP="005C4382">
      <w:pPr>
        <w:pStyle w:val="ILSubTitle"/>
      </w:pPr>
      <w:bookmarkStart w:id="9" w:name="_Toc102378428"/>
      <w:r w:rsidRPr="006C5838">
        <w:lastRenderedPageBreak/>
        <w:t>Industry Prioritized Scenario</w:t>
      </w:r>
      <w:bookmarkEnd w:id="6"/>
      <w:r w:rsidRPr="006C5838">
        <w:t>s</w:t>
      </w:r>
      <w:bookmarkEnd w:id="7"/>
      <w:bookmarkEnd w:id="8"/>
      <w:bookmarkEnd w:id="9"/>
    </w:p>
    <w:p w14:paraId="230CFB2B" w14:textId="2B075BC3" w:rsidR="005C4382" w:rsidRPr="006C5838" w:rsidRDefault="005C4382" w:rsidP="005C4382">
      <w:pPr>
        <w:rPr>
          <w:rFonts w:ascii="Segoe UI" w:hAnsi="Segoe UI" w:cs="Segoe UI"/>
        </w:rPr>
      </w:pPr>
      <w:r w:rsidRPr="006C5838">
        <w:rPr>
          <w:rFonts w:ascii="Segoe UI" w:hAnsi="Segoe UI" w:cs="Segoe UI"/>
        </w:rPr>
        <w:t xml:space="preserve">The Azure Health Bot focuses on the </w:t>
      </w:r>
      <w:r w:rsidRPr="006C5838">
        <w:rPr>
          <w:rFonts w:ascii="Segoe UI" w:hAnsi="Segoe UI" w:cs="Segoe UI"/>
          <w:b/>
          <w:bCs/>
        </w:rPr>
        <w:t>Enhance patient engagement</w:t>
      </w:r>
      <w:r w:rsidRPr="006C5838">
        <w:rPr>
          <w:rFonts w:ascii="Segoe UI" w:hAnsi="Segoe UI" w:cs="Segoe UI"/>
        </w:rPr>
        <w:t xml:space="preserve"> priority scenario by creating a virtual </w:t>
      </w:r>
      <w:r>
        <w:rPr>
          <w:rFonts w:ascii="Segoe UI" w:hAnsi="Segoe UI" w:cs="Segoe UI"/>
        </w:rPr>
        <w:t xml:space="preserve">bot </w:t>
      </w:r>
      <w:r w:rsidRPr="006C5838">
        <w:rPr>
          <w:rFonts w:ascii="Segoe UI" w:hAnsi="Segoe UI" w:cs="Segoe UI"/>
        </w:rPr>
        <w:t>health option to allow for new avenues of care with embedded insights.</w:t>
      </w:r>
    </w:p>
    <w:p w14:paraId="2B6FCD50" w14:textId="07BD9252" w:rsidR="005C4382" w:rsidRPr="005C4382" w:rsidRDefault="005C4382" w:rsidP="005C4382">
      <w:pPr>
        <w:rPr>
          <w:rFonts w:ascii="Segoe UI" w:hAnsi="Segoe UI" w:cs="Segoe UI"/>
        </w:rPr>
      </w:pPr>
      <w:r w:rsidRPr="006C5838">
        <w:rPr>
          <w:rFonts w:ascii="Segoe UI" w:hAnsi="Segoe UI" w:cs="Segoe UI"/>
          <w:noProof/>
        </w:rPr>
        <w:drawing>
          <wp:inline distT="0" distB="0" distL="0" distR="0" wp14:anchorId="3B602035" wp14:editId="54E69643">
            <wp:extent cx="6372225" cy="3149349"/>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79474" cy="3152931"/>
                    </a:xfrm>
                    <a:prstGeom prst="rect">
                      <a:avLst/>
                    </a:prstGeom>
                    <a:ln w="6350">
                      <a:noFill/>
                    </a:ln>
                  </pic:spPr>
                </pic:pic>
              </a:graphicData>
            </a:graphic>
          </wp:inline>
        </w:drawing>
      </w:r>
    </w:p>
    <w:p w14:paraId="7B243227" w14:textId="1FC762D6" w:rsidR="005C4382" w:rsidRPr="006C5838" w:rsidRDefault="005C4382" w:rsidP="005C4382">
      <w:pPr>
        <w:pStyle w:val="ILSubTitle"/>
      </w:pPr>
      <w:bookmarkStart w:id="10" w:name="_Toc102378429"/>
      <w:r w:rsidRPr="006C5838">
        <w:t>Healthcare Story</w:t>
      </w:r>
      <w:bookmarkEnd w:id="10"/>
    </w:p>
    <w:p w14:paraId="717B9DB9" w14:textId="7CFF0D79" w:rsidR="005C4382" w:rsidRDefault="005C4382" w:rsidP="00B11A00">
      <w:pPr>
        <w:shd w:val="clear" w:color="auto" w:fill="FFFFFF" w:themeFill="background1"/>
        <w:spacing w:before="100" w:beforeAutospacing="1" w:after="100" w:afterAutospacing="1" w:line="240" w:lineRule="auto"/>
        <w:rPr>
          <w:rFonts w:ascii="Segoe UI" w:eastAsia="Times New Roman" w:hAnsi="Segoe UI" w:cs="Segoe UI"/>
          <w:color w:val="171717" w:themeColor="background2" w:themeShade="1A"/>
        </w:rPr>
      </w:pPr>
      <w:r w:rsidRPr="006C5838">
        <w:rPr>
          <w:rFonts w:ascii="Segoe UI" w:eastAsia="Times New Roman" w:hAnsi="Segoe UI" w:cs="Segoe UI"/>
          <w:color w:val="171717" w:themeColor="background2" w:themeShade="1A"/>
        </w:rPr>
        <w:t>This lab will focus on Lamna Healthcare Company.</w:t>
      </w:r>
    </w:p>
    <w:p w14:paraId="6A465E05" w14:textId="2891D516" w:rsidR="009F38FB" w:rsidRPr="00B11A00" w:rsidRDefault="009F38FB" w:rsidP="00B11A00">
      <w:pPr>
        <w:shd w:val="clear" w:color="auto" w:fill="FFFFFF" w:themeFill="background1"/>
        <w:spacing w:before="100" w:beforeAutospacing="1" w:after="100" w:afterAutospacing="1" w:line="240" w:lineRule="auto"/>
        <w:rPr>
          <w:rFonts w:ascii="Segoe UI" w:eastAsia="Times New Roman" w:hAnsi="Segoe UI" w:cs="Segoe UI"/>
          <w:color w:val="171717"/>
        </w:rPr>
      </w:pPr>
      <w:r>
        <w:rPr>
          <w:rFonts w:ascii="Segoe UI" w:eastAsia="Times New Roman" w:hAnsi="Segoe UI" w:cs="Segoe UI"/>
          <w:noProof/>
          <w:color w:val="171717"/>
        </w:rPr>
        <w:drawing>
          <wp:inline distT="0" distB="0" distL="0" distR="0" wp14:anchorId="7DA87CB6" wp14:editId="12D34F31">
            <wp:extent cx="6638925" cy="2808776"/>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6269" cy="2811883"/>
                    </a:xfrm>
                    <a:prstGeom prst="rect">
                      <a:avLst/>
                    </a:prstGeom>
                  </pic:spPr>
                </pic:pic>
              </a:graphicData>
            </a:graphic>
          </wp:inline>
        </w:drawing>
      </w:r>
    </w:p>
    <w:p w14:paraId="627216D9" w14:textId="3E233FA0" w:rsidR="005C4382" w:rsidRDefault="005C4382" w:rsidP="005C4382">
      <w:pPr>
        <w:shd w:val="clear" w:color="auto" w:fill="FFFFFF" w:themeFill="background1"/>
        <w:spacing w:before="100" w:beforeAutospacing="1" w:after="100" w:afterAutospacing="1" w:line="240" w:lineRule="auto"/>
        <w:rPr>
          <w:rFonts w:ascii="Segoe UI" w:eastAsia="Times New Roman" w:hAnsi="Segoe UI" w:cs="Segoe UI"/>
          <w:color w:val="171717"/>
        </w:rPr>
      </w:pPr>
      <w:r w:rsidRPr="006C5838">
        <w:rPr>
          <w:rFonts w:ascii="Segoe UI" w:eastAsia="Times New Roman" w:hAnsi="Segoe UI" w:cs="Segoe UI"/>
          <w:color w:val="171717" w:themeColor="background2" w:themeShade="1A"/>
        </w:rPr>
        <w:t xml:space="preserve">As part of their digital transformation efforts, Lamna Healthcare Company is seeking to streamline their patient engagement capabilities by implementing Azure Health Bot to help improve processes and services, </w:t>
      </w:r>
      <w:r w:rsidR="00FE2ABD">
        <w:rPr>
          <w:rFonts w:ascii="Segoe UI" w:eastAsia="Times New Roman" w:hAnsi="Segoe UI" w:cs="Segoe UI"/>
          <w:color w:val="171717" w:themeColor="background2" w:themeShade="1A"/>
        </w:rPr>
        <w:t>including</w:t>
      </w:r>
      <w:r w:rsidR="00BE41F7">
        <w:rPr>
          <w:rFonts w:ascii="Segoe UI" w:eastAsia="Times New Roman" w:hAnsi="Segoe UI" w:cs="Segoe UI"/>
          <w:color w:val="171717" w:themeColor="background2" w:themeShade="1A"/>
        </w:rPr>
        <w:t xml:space="preserve"> receiving</w:t>
      </w:r>
      <w:r w:rsidRPr="006C5838">
        <w:rPr>
          <w:rFonts w:ascii="Segoe UI" w:eastAsia="Times New Roman" w:hAnsi="Segoe UI" w:cs="Segoe UI"/>
          <w:color w:val="171717" w:themeColor="background2" w:themeShade="1A"/>
        </w:rPr>
        <w:t xml:space="preserve"> medication requests. By allowing patients to interact with this service, Lamna Healthcare Company will move one step closer to their goal of improving patient outcomes while reducing overall costs.</w:t>
      </w:r>
    </w:p>
    <w:p w14:paraId="740935CA" w14:textId="31BEECAB" w:rsidR="00D72DF7" w:rsidRDefault="005C4382" w:rsidP="009F38FB">
      <w:pPr>
        <w:shd w:val="clear" w:color="auto" w:fill="FFFFFF" w:themeFill="background1"/>
        <w:spacing w:before="100" w:beforeAutospacing="1" w:after="100" w:afterAutospacing="1" w:line="240" w:lineRule="auto"/>
        <w:rPr>
          <w:rFonts w:ascii="Segoe UI" w:eastAsia="Times New Roman" w:hAnsi="Segoe UI" w:cs="Segoe UI"/>
          <w:color w:val="171717"/>
        </w:rPr>
      </w:pPr>
      <w:r w:rsidRPr="006C5838">
        <w:rPr>
          <w:rFonts w:ascii="Segoe UI" w:eastAsia="Times New Roman" w:hAnsi="Segoe UI" w:cs="Segoe UI"/>
          <w:color w:val="171717"/>
        </w:rPr>
        <w:t>In this lab, you will play the role of a Lamna Healthcare IT developer and configure Azure Health Bot for a medication refill scenario.</w:t>
      </w:r>
      <w:r w:rsidR="00D72DF7">
        <w:rPr>
          <w:rFonts w:ascii="Segoe UI" w:eastAsia="Times New Roman" w:hAnsi="Segoe UI" w:cs="Segoe UI"/>
          <w:color w:val="171717"/>
        </w:rPr>
        <w:br w:type="page"/>
      </w:r>
    </w:p>
    <w:p w14:paraId="43B23680" w14:textId="38B43AB9" w:rsidR="00F01F84" w:rsidRPr="00F01F84" w:rsidRDefault="001E1894" w:rsidP="00F01F84">
      <w:pPr>
        <w:pStyle w:val="ILSectionTitle"/>
      </w:pPr>
      <w:bookmarkStart w:id="11" w:name="_Toc82525638"/>
      <w:bookmarkStart w:id="12" w:name="_Toc102378430"/>
      <w:r w:rsidRPr="004D18F5">
        <w:lastRenderedPageBreak/>
        <w:t xml:space="preserve">Exercise 1: </w:t>
      </w:r>
      <w:bookmarkEnd w:id="11"/>
      <w:r w:rsidR="00F01F84" w:rsidRPr="00F01F84">
        <w:t>Set Up Azure Health Bot</w:t>
      </w:r>
      <w:bookmarkEnd w:id="12"/>
    </w:p>
    <w:p w14:paraId="26E1ACDC" w14:textId="5650ED4B" w:rsidR="00F01F84" w:rsidRPr="009B2421" w:rsidRDefault="00F01F84" w:rsidP="00F01F84">
      <w:pPr>
        <w:rPr>
          <w:rFonts w:ascii="Segoe UI" w:hAnsi="Segoe UI" w:cs="Segoe UI"/>
        </w:rPr>
      </w:pPr>
      <w:r w:rsidRPr="009B2421">
        <w:rPr>
          <w:rFonts w:ascii="Segoe UI" w:hAnsi="Segoe UI" w:cs="Segoe UI"/>
        </w:rPr>
        <w:t>In this exercise, you will do the following:</w:t>
      </w:r>
    </w:p>
    <w:p w14:paraId="3AB13E07" w14:textId="77777777" w:rsidR="00F01F84" w:rsidRPr="009B2421" w:rsidRDefault="00F01F84" w:rsidP="00F01F84">
      <w:pPr>
        <w:pStyle w:val="ListParagraph"/>
        <w:numPr>
          <w:ilvl w:val="0"/>
          <w:numId w:val="16"/>
        </w:numPr>
        <w:spacing w:before="180" w:after="180" w:line="240" w:lineRule="auto"/>
        <w:rPr>
          <w:rFonts w:ascii="Segoe UI" w:hAnsi="Segoe UI" w:cs="Segoe UI"/>
        </w:rPr>
      </w:pPr>
      <w:r w:rsidRPr="009B2421">
        <w:rPr>
          <w:rFonts w:ascii="Segoe UI" w:hAnsi="Segoe UI" w:cs="Segoe UI"/>
        </w:rPr>
        <w:t>Set up Health Bot from Azure Portal</w:t>
      </w:r>
    </w:p>
    <w:p w14:paraId="3CA55EAC" w14:textId="77777777" w:rsidR="00F01F84" w:rsidRPr="009B2421" w:rsidRDefault="00F01F84" w:rsidP="00F01F84">
      <w:pPr>
        <w:pStyle w:val="ListParagraph"/>
        <w:numPr>
          <w:ilvl w:val="0"/>
          <w:numId w:val="16"/>
        </w:numPr>
        <w:spacing w:before="180" w:after="180" w:line="240" w:lineRule="auto"/>
        <w:rPr>
          <w:rFonts w:ascii="Segoe UI" w:hAnsi="Segoe UI" w:cs="Segoe UI"/>
        </w:rPr>
      </w:pPr>
      <w:r w:rsidRPr="009B2421">
        <w:rPr>
          <w:rFonts w:ascii="Segoe UI" w:hAnsi="Segoe UI" w:cs="Segoe UI"/>
        </w:rPr>
        <w:t>Configure and enable the integration between Dynamics 365 Omnichannel and Health Bot</w:t>
      </w:r>
    </w:p>
    <w:p w14:paraId="2F2DB4F1" w14:textId="77777777" w:rsidR="00F01F84" w:rsidRPr="009B2421" w:rsidRDefault="00F01F84" w:rsidP="00F01F84">
      <w:pPr>
        <w:pStyle w:val="ListParagraph"/>
        <w:numPr>
          <w:ilvl w:val="0"/>
          <w:numId w:val="16"/>
        </w:numPr>
        <w:spacing w:before="180" w:after="180" w:line="240" w:lineRule="auto"/>
        <w:rPr>
          <w:rFonts w:ascii="Segoe UI" w:hAnsi="Segoe UI" w:cs="Segoe UI"/>
        </w:rPr>
      </w:pPr>
      <w:r w:rsidRPr="009B2421">
        <w:rPr>
          <w:rFonts w:ascii="Segoe UI" w:hAnsi="Segoe UI" w:cs="Segoe UI"/>
        </w:rPr>
        <w:t>Configure and enable Bot channel to obtain a Bot Id</w:t>
      </w:r>
    </w:p>
    <w:p w14:paraId="07834DD5" w14:textId="77777777" w:rsidR="00F01F84" w:rsidRPr="009B2421" w:rsidRDefault="00F01F84" w:rsidP="00F01F84">
      <w:pPr>
        <w:pStyle w:val="ListParagraph"/>
        <w:rPr>
          <w:rFonts w:ascii="Segoe UI" w:hAnsi="Segoe UI" w:cs="Segoe UI"/>
        </w:rPr>
      </w:pPr>
    </w:p>
    <w:p w14:paraId="534D9468" w14:textId="43A2313C" w:rsidR="00F01F84" w:rsidRPr="009B2421" w:rsidRDefault="00F01F84" w:rsidP="00F01F84">
      <w:pPr>
        <w:rPr>
          <w:rFonts w:ascii="Segoe UI" w:hAnsi="Segoe UI" w:cs="Segoe UI"/>
        </w:rPr>
      </w:pPr>
      <w:r w:rsidRPr="009B2421">
        <w:rPr>
          <w:rFonts w:ascii="Segoe UI" w:hAnsi="Segoe UI" w:cs="Segoe UI"/>
          <w:b/>
          <w:bCs/>
        </w:rPr>
        <w:t>Azure Health Bot</w:t>
      </w:r>
      <w:r w:rsidRPr="009B2421">
        <w:rPr>
          <w:rFonts w:ascii="Segoe UI" w:hAnsi="Segoe UI" w:cs="Segoe UI"/>
        </w:rPr>
        <w:t xml:space="preserve"> empowers developers in healthcare organizations to build and deploy AI-powered, compliant, conversational healthcare experiences at scale.  It combines built-in medical database with natural language capabilities to understand clinical terminology and can be easily customized to support your organization's clinical use cases. The service ensures alignment with industry compliance requirements and is privacy protected to HIPAA standards. To learn more about Azure Health Bot, please reference this </w:t>
      </w:r>
      <w:hyperlink r:id="rId12" w:history="1">
        <w:r w:rsidRPr="009B2421">
          <w:rPr>
            <w:rStyle w:val="Hyperlink"/>
            <w:rFonts w:ascii="Segoe UI" w:hAnsi="Segoe UI" w:cs="Segoe UI"/>
          </w:rPr>
          <w:t>Azure Health Bot documentation</w:t>
        </w:r>
      </w:hyperlink>
      <w:r w:rsidRPr="009B2421">
        <w:rPr>
          <w:rFonts w:ascii="Segoe UI" w:hAnsi="Segoe UI" w:cs="Segoe UI"/>
        </w:rPr>
        <w:t>.</w:t>
      </w:r>
    </w:p>
    <w:p w14:paraId="3D06EFE1" w14:textId="77777777" w:rsidR="00687C3F" w:rsidRPr="009B2421" w:rsidRDefault="00687C3F" w:rsidP="00F01F84">
      <w:pPr>
        <w:rPr>
          <w:rFonts w:ascii="Segoe UI" w:hAnsi="Segoe UI" w:cs="Segoe UI"/>
        </w:rPr>
      </w:pPr>
    </w:p>
    <w:p w14:paraId="499B6FDA" w14:textId="77777777" w:rsidR="00F01F84" w:rsidRPr="009B2421" w:rsidRDefault="00F01F84" w:rsidP="000F54A8">
      <w:pPr>
        <w:pStyle w:val="ILSubTitle"/>
        <w:rPr>
          <w:shd w:val="clear" w:color="auto" w:fill="FFFFFF"/>
        </w:rPr>
      </w:pPr>
      <w:bookmarkStart w:id="13" w:name="_Task_1:_Learn"/>
      <w:bookmarkStart w:id="14" w:name="_Task_1:_Install"/>
      <w:bookmarkStart w:id="15" w:name="_Toc64003447"/>
      <w:bookmarkStart w:id="16" w:name="_Toc102378431"/>
      <w:bookmarkEnd w:id="13"/>
      <w:bookmarkEnd w:id="14"/>
      <w:r w:rsidRPr="009B2421">
        <w:t>Task 1: Install Azure Health Bot in Azure Subscription</w:t>
      </w:r>
      <w:bookmarkEnd w:id="15"/>
      <w:bookmarkEnd w:id="16"/>
    </w:p>
    <w:p w14:paraId="6B1EE18C" w14:textId="0C3E9A3B" w:rsidR="00F01F84" w:rsidRPr="009B2421" w:rsidRDefault="00A16632" w:rsidP="00F01F84">
      <w:pPr>
        <w:pStyle w:val="ListParagraph"/>
        <w:numPr>
          <w:ilvl w:val="0"/>
          <w:numId w:val="12"/>
        </w:numPr>
        <w:spacing w:before="180" w:after="180" w:line="240" w:lineRule="auto"/>
        <w:ind w:left="360"/>
        <w:rPr>
          <w:rFonts w:ascii="Segoe UI" w:hAnsi="Segoe UI" w:cs="Segoe UI"/>
          <w:color w:val="171717"/>
          <w:shd w:val="clear" w:color="auto" w:fill="FFFFFF"/>
        </w:rPr>
      </w:pPr>
      <w:r>
        <w:rPr>
          <w:rFonts w:ascii="Segoe UI" w:hAnsi="Segoe UI" w:cs="Segoe UI"/>
          <w:color w:val="171717"/>
          <w:shd w:val="clear" w:color="auto" w:fill="FFFFFF"/>
        </w:rPr>
        <w:t>W</w:t>
      </w:r>
      <w:r w:rsidR="00F01F84" w:rsidRPr="009B2421">
        <w:rPr>
          <w:rFonts w:ascii="Segoe UI" w:hAnsi="Segoe UI" w:cs="Segoe UI"/>
          <w:color w:val="171717"/>
          <w:shd w:val="clear" w:color="auto" w:fill="FFFFFF"/>
        </w:rPr>
        <w:t xml:space="preserve">hile logged in to your Microsoft 365 tenant, open a new tab in your internet browser </w:t>
      </w:r>
      <w:r>
        <w:rPr>
          <w:rFonts w:ascii="Segoe UI" w:hAnsi="Segoe UI" w:cs="Segoe UI"/>
          <w:color w:val="171717"/>
          <w:shd w:val="clear" w:color="auto" w:fill="FFFFFF"/>
        </w:rPr>
        <w:t xml:space="preserve">incognito or in-private mode </w:t>
      </w:r>
      <w:r w:rsidR="00F01F84" w:rsidRPr="009B2421">
        <w:rPr>
          <w:rFonts w:ascii="Segoe UI" w:hAnsi="Segoe UI" w:cs="Segoe UI"/>
          <w:color w:val="171717"/>
          <w:shd w:val="clear" w:color="auto" w:fill="FFFFFF"/>
        </w:rPr>
        <w:t xml:space="preserve">and </w:t>
      </w:r>
      <w:r>
        <w:rPr>
          <w:rFonts w:ascii="Segoe UI" w:hAnsi="Segoe UI" w:cs="Segoe UI"/>
          <w:color w:val="171717"/>
          <w:shd w:val="clear" w:color="auto" w:fill="FFFFFF"/>
        </w:rPr>
        <w:t>navigate</w:t>
      </w:r>
      <w:r w:rsidR="00F01F84" w:rsidRPr="009B2421">
        <w:rPr>
          <w:rFonts w:ascii="Segoe UI" w:hAnsi="Segoe UI" w:cs="Segoe UI"/>
          <w:color w:val="171717"/>
          <w:shd w:val="clear" w:color="auto" w:fill="FFFFFF"/>
        </w:rPr>
        <w:t xml:space="preserve"> to</w:t>
      </w:r>
      <w:r w:rsidR="00E267F7">
        <w:rPr>
          <w:rFonts w:ascii="Segoe UI" w:hAnsi="Segoe UI" w:cs="Segoe UI"/>
          <w:color w:val="171717"/>
          <w:shd w:val="clear" w:color="auto" w:fill="FFFFFF"/>
        </w:rPr>
        <w:t xml:space="preserve"> Azure Portal at</w:t>
      </w:r>
      <w:r w:rsidR="00F01F84" w:rsidRPr="009B2421">
        <w:rPr>
          <w:rFonts w:ascii="Segoe UI" w:hAnsi="Segoe UI" w:cs="Segoe UI"/>
          <w:color w:val="171717"/>
          <w:shd w:val="clear" w:color="auto" w:fill="FFFFFF"/>
        </w:rPr>
        <w:t xml:space="preserve"> </w:t>
      </w:r>
      <w:hyperlink r:id="rId13" w:history="1">
        <w:r w:rsidR="00E267F7" w:rsidRPr="00E90331">
          <w:rPr>
            <w:rStyle w:val="Hyperlink"/>
            <w:rFonts w:ascii="Segoe UI" w:hAnsi="Segoe UI" w:cs="Segoe UI"/>
            <w:shd w:val="clear" w:color="auto" w:fill="FFFFFF"/>
          </w:rPr>
          <w:t>https://portal.azure.com/</w:t>
        </w:r>
      </w:hyperlink>
    </w:p>
    <w:p w14:paraId="1ABFB285" w14:textId="77777777" w:rsidR="00F01F84" w:rsidRPr="009B2421" w:rsidRDefault="00F01F84" w:rsidP="00F01F84">
      <w:pPr>
        <w:pStyle w:val="ListParagraph"/>
        <w:ind w:left="360"/>
        <w:rPr>
          <w:rFonts w:ascii="Segoe UI" w:hAnsi="Segoe UI" w:cs="Segoe UI"/>
          <w:color w:val="171717"/>
          <w:shd w:val="clear" w:color="auto" w:fill="FFFFFF"/>
        </w:rPr>
      </w:pPr>
    </w:p>
    <w:p w14:paraId="131F8ECD" w14:textId="6103D6FE" w:rsidR="00F01F84" w:rsidRPr="00BE20E6" w:rsidRDefault="00F01F84" w:rsidP="009921BA">
      <w:pPr>
        <w:pStyle w:val="ListParagraph"/>
        <w:numPr>
          <w:ilvl w:val="0"/>
          <w:numId w:val="12"/>
        </w:numPr>
        <w:spacing w:before="180" w:after="180" w:line="240" w:lineRule="auto"/>
        <w:ind w:left="360"/>
        <w:rPr>
          <w:rFonts w:ascii="Segoe UI" w:hAnsi="Segoe UI" w:cs="Segoe UI"/>
          <w:color w:val="171717"/>
          <w:shd w:val="clear" w:color="auto" w:fill="FFFFFF"/>
        </w:rPr>
      </w:pPr>
      <w:r w:rsidRPr="00BE20E6">
        <w:rPr>
          <w:rFonts w:ascii="Segoe UI" w:hAnsi="Segoe UI" w:cs="Segoe UI"/>
          <w:color w:val="171717"/>
          <w:shd w:val="clear" w:color="auto" w:fill="FFFFFF"/>
        </w:rPr>
        <w:t>Search</w:t>
      </w:r>
      <w:r w:rsidR="00845CC4" w:rsidRPr="00BE20E6">
        <w:rPr>
          <w:rFonts w:ascii="Segoe UI" w:hAnsi="Segoe UI" w:cs="Segoe UI"/>
          <w:color w:val="171717"/>
          <w:shd w:val="clear" w:color="auto" w:fill="FFFFFF"/>
        </w:rPr>
        <w:t xml:space="preserve"> for </w:t>
      </w:r>
      <w:r w:rsidRPr="00BE20E6">
        <w:rPr>
          <w:rFonts w:ascii="Segoe UI" w:hAnsi="Segoe UI" w:cs="Segoe UI"/>
          <w:b/>
          <w:bCs/>
          <w:color w:val="171717"/>
          <w:shd w:val="clear" w:color="auto" w:fill="FFFFFF"/>
        </w:rPr>
        <w:t>Azure Health Bot</w:t>
      </w:r>
      <w:r w:rsidR="00845CC4" w:rsidRPr="00BE20E6">
        <w:rPr>
          <w:rFonts w:ascii="Segoe UI" w:hAnsi="Segoe UI" w:cs="Segoe UI"/>
          <w:b/>
          <w:bCs/>
          <w:color w:val="171717"/>
          <w:shd w:val="clear" w:color="auto" w:fill="FFFFFF"/>
        </w:rPr>
        <w:t xml:space="preserve"> </w:t>
      </w:r>
      <w:r w:rsidR="00845CC4" w:rsidRPr="00BE20E6">
        <w:rPr>
          <w:rFonts w:ascii="Segoe UI" w:hAnsi="Segoe UI" w:cs="Segoe UI"/>
          <w:color w:val="171717"/>
          <w:shd w:val="clear" w:color="auto" w:fill="FFFFFF"/>
        </w:rPr>
        <w:t>in the top search bar</w:t>
      </w:r>
      <w:r w:rsidR="00BE20E6" w:rsidRPr="00BE20E6">
        <w:rPr>
          <w:rFonts w:ascii="Segoe UI" w:hAnsi="Segoe UI" w:cs="Segoe UI"/>
          <w:b/>
          <w:bCs/>
          <w:color w:val="171717"/>
          <w:shd w:val="clear" w:color="auto" w:fill="FFFFFF"/>
        </w:rPr>
        <w:t xml:space="preserve"> </w:t>
      </w:r>
      <w:r w:rsidR="00BE20E6" w:rsidRPr="00BE20E6">
        <w:rPr>
          <w:rFonts w:ascii="Segoe UI" w:hAnsi="Segoe UI" w:cs="Segoe UI"/>
          <w:color w:val="171717"/>
          <w:shd w:val="clear" w:color="auto" w:fill="FFFFFF"/>
        </w:rPr>
        <w:t>and</w:t>
      </w:r>
      <w:r w:rsidR="00BE20E6">
        <w:rPr>
          <w:rFonts w:ascii="Segoe UI" w:hAnsi="Segoe UI" w:cs="Segoe UI"/>
          <w:b/>
          <w:bCs/>
          <w:color w:val="171717"/>
          <w:shd w:val="clear" w:color="auto" w:fill="FFFFFF"/>
        </w:rPr>
        <w:t xml:space="preserve"> </w:t>
      </w:r>
      <w:r w:rsidR="00BE20E6" w:rsidRPr="00BE20E6">
        <w:rPr>
          <w:rFonts w:ascii="Segoe UI" w:hAnsi="Segoe UI" w:cs="Segoe UI"/>
          <w:b/>
          <w:bCs/>
          <w:color w:val="171717"/>
          <w:shd w:val="clear" w:color="auto" w:fill="FFFFFF"/>
        </w:rPr>
        <w:t>s</w:t>
      </w:r>
      <w:r w:rsidRPr="00BE20E6">
        <w:rPr>
          <w:rFonts w:ascii="Segoe UI" w:hAnsi="Segoe UI" w:cs="Segoe UI"/>
          <w:b/>
          <w:bCs/>
          <w:color w:val="171717"/>
          <w:shd w:val="clear" w:color="auto" w:fill="FFFFFF"/>
        </w:rPr>
        <w:t>elect</w:t>
      </w:r>
      <w:r w:rsidRPr="00BE20E6">
        <w:rPr>
          <w:rFonts w:ascii="Segoe UI" w:hAnsi="Segoe UI" w:cs="Segoe UI"/>
          <w:color w:val="171717"/>
          <w:shd w:val="clear" w:color="auto" w:fill="FFFFFF"/>
        </w:rPr>
        <w:t xml:space="preserve"> </w:t>
      </w:r>
      <w:r w:rsidR="00BE20E6">
        <w:rPr>
          <w:rFonts w:ascii="Segoe UI" w:hAnsi="Segoe UI" w:cs="Segoe UI"/>
          <w:color w:val="171717"/>
          <w:shd w:val="clear" w:color="auto" w:fill="FFFFFF"/>
        </w:rPr>
        <w:t xml:space="preserve">it </w:t>
      </w:r>
      <w:r w:rsidRPr="00BE20E6">
        <w:rPr>
          <w:rFonts w:ascii="Segoe UI" w:hAnsi="Segoe UI" w:cs="Segoe UI"/>
          <w:color w:val="171717"/>
          <w:shd w:val="clear" w:color="auto" w:fill="FFFFFF"/>
        </w:rPr>
        <w:t xml:space="preserve">from the search results. </w:t>
      </w:r>
    </w:p>
    <w:p w14:paraId="6E62D4C1" w14:textId="3DE9FC98" w:rsidR="00CA4362" w:rsidRPr="00BE20E6" w:rsidRDefault="00F01F84" w:rsidP="00BE20E6">
      <w:pPr>
        <w:pStyle w:val="ListParagraph"/>
        <w:ind w:left="360"/>
        <w:rPr>
          <w:rFonts w:ascii="Segoe UI" w:hAnsi="Segoe UI" w:cs="Segoe UI"/>
          <w:color w:val="171717"/>
          <w:shd w:val="clear" w:color="auto" w:fill="FFFFFF"/>
        </w:rPr>
      </w:pPr>
      <w:r w:rsidRPr="009B2421">
        <w:rPr>
          <w:rFonts w:ascii="Segoe UI" w:hAnsi="Segoe UI" w:cs="Segoe UI"/>
          <w:noProof/>
          <w:color w:val="171717"/>
          <w:shd w:val="clear" w:color="auto" w:fill="FFFFFF"/>
        </w:rPr>
        <w:drawing>
          <wp:inline distT="0" distB="0" distL="0" distR="0" wp14:anchorId="36DC9324" wp14:editId="4705AB16">
            <wp:extent cx="6664519" cy="3457575"/>
            <wp:effectExtent l="19050" t="19050" r="3175" b="0"/>
            <wp:docPr id="122" name="Picture 1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4"/>
                    <a:stretch>
                      <a:fillRect/>
                    </a:stretch>
                  </pic:blipFill>
                  <pic:spPr>
                    <a:xfrm>
                      <a:off x="0" y="0"/>
                      <a:ext cx="6671327" cy="3461107"/>
                    </a:xfrm>
                    <a:prstGeom prst="rect">
                      <a:avLst/>
                    </a:prstGeom>
                    <a:ln w="6350">
                      <a:solidFill>
                        <a:schemeClr val="tx1"/>
                      </a:solidFill>
                    </a:ln>
                  </pic:spPr>
                </pic:pic>
              </a:graphicData>
            </a:graphic>
          </wp:inline>
        </w:drawing>
      </w:r>
    </w:p>
    <w:p w14:paraId="0309DCFC" w14:textId="77777777" w:rsidR="00CA4362" w:rsidRPr="009B2421" w:rsidRDefault="00CA4362" w:rsidP="00F01F84">
      <w:pPr>
        <w:pStyle w:val="ListParagraph"/>
        <w:ind w:left="360"/>
        <w:rPr>
          <w:rFonts w:ascii="Segoe UI" w:hAnsi="Segoe UI" w:cs="Segoe UI"/>
          <w:color w:val="171717"/>
          <w:shd w:val="clear" w:color="auto" w:fill="FFFFFF"/>
        </w:rPr>
      </w:pPr>
    </w:p>
    <w:p w14:paraId="1603FA91" w14:textId="277928D6" w:rsidR="00F01F84" w:rsidRPr="009B2421" w:rsidRDefault="00F01F84" w:rsidP="00F01F84">
      <w:pPr>
        <w:pStyle w:val="ListParagraph"/>
        <w:numPr>
          <w:ilvl w:val="0"/>
          <w:numId w:val="12"/>
        </w:numPr>
        <w:spacing w:before="180" w:after="180" w:line="240" w:lineRule="auto"/>
        <w:ind w:left="360"/>
        <w:rPr>
          <w:rFonts w:ascii="Segoe UI" w:hAnsi="Segoe UI" w:cs="Segoe UI"/>
          <w:color w:val="171717"/>
          <w:shd w:val="clear" w:color="auto" w:fill="FFFFFF"/>
        </w:rPr>
      </w:pPr>
      <w:r w:rsidRPr="009B2421">
        <w:rPr>
          <w:rFonts w:ascii="Segoe UI" w:hAnsi="Segoe UI" w:cs="Segoe UI"/>
          <w:color w:val="171717"/>
          <w:shd w:val="clear" w:color="auto" w:fill="FFFFFF"/>
        </w:rPr>
        <w:t xml:space="preserve">Click </w:t>
      </w:r>
      <w:r w:rsidRPr="009B2421">
        <w:rPr>
          <w:rFonts w:ascii="Segoe UI" w:hAnsi="Segoe UI" w:cs="Segoe UI"/>
          <w:b/>
          <w:bCs/>
          <w:color w:val="171717"/>
          <w:shd w:val="clear" w:color="auto" w:fill="FFFFFF"/>
        </w:rPr>
        <w:t>Create</w:t>
      </w:r>
      <w:r w:rsidRPr="009B2421">
        <w:rPr>
          <w:rFonts w:ascii="Segoe UI" w:hAnsi="Segoe UI" w:cs="Segoe UI"/>
          <w:color w:val="171717"/>
          <w:shd w:val="clear" w:color="auto" w:fill="FFFFFF"/>
        </w:rPr>
        <w:t xml:space="preserve"> button</w:t>
      </w:r>
      <w:r w:rsidR="00006058">
        <w:rPr>
          <w:rFonts w:ascii="Segoe UI" w:hAnsi="Segoe UI" w:cs="Segoe UI"/>
          <w:color w:val="171717"/>
          <w:shd w:val="clear" w:color="auto" w:fill="FFFFFF"/>
        </w:rPr>
        <w:t xml:space="preserve"> to create a new Azure Health Bot instance.</w:t>
      </w:r>
    </w:p>
    <w:p w14:paraId="31B0465F" w14:textId="0BEF4E82" w:rsidR="00F01F84" w:rsidRPr="009B2421" w:rsidRDefault="00F01F84" w:rsidP="00F01F84">
      <w:pPr>
        <w:pStyle w:val="ListParagraph"/>
        <w:ind w:left="360"/>
        <w:rPr>
          <w:rFonts w:ascii="Segoe UI" w:hAnsi="Segoe UI" w:cs="Segoe UI"/>
          <w:color w:val="171717"/>
          <w:shd w:val="clear" w:color="auto" w:fill="FFFFFF"/>
        </w:rPr>
      </w:pPr>
      <w:r w:rsidRPr="009B2421">
        <w:rPr>
          <w:rFonts w:ascii="Segoe UI" w:hAnsi="Segoe UI" w:cs="Segoe UI"/>
          <w:noProof/>
        </w:rPr>
        <w:lastRenderedPageBreak/>
        <mc:AlternateContent>
          <mc:Choice Requires="wps">
            <w:drawing>
              <wp:anchor distT="0" distB="0" distL="114300" distR="114300" simplePos="0" relativeHeight="251658241" behindDoc="0" locked="0" layoutInCell="1" allowOverlap="1" wp14:anchorId="76FF3B3E" wp14:editId="0C3734A7">
                <wp:simplePos x="0" y="0"/>
                <wp:positionH relativeFrom="column">
                  <wp:posOffset>289560</wp:posOffset>
                </wp:positionH>
                <wp:positionV relativeFrom="paragraph">
                  <wp:posOffset>707390</wp:posOffset>
                </wp:positionV>
                <wp:extent cx="457200" cy="190500"/>
                <wp:effectExtent l="0" t="0" r="19050" b="19050"/>
                <wp:wrapNone/>
                <wp:docPr id="147" name="Rectangle 1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57200"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74C9F47C" id="Rectangle 147" o:spid="_x0000_s1026" style="position:absolute;margin-left:22.8pt;margin-top:55.7pt;width:36pt;height:1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" filled="f" strokecolor="red" strokeweight="1pt">
                <v:path arrowok="t"/>
              </v:rect>
            </w:pict>
          </mc:Fallback>
        </mc:AlternateContent>
      </w:r>
      <w:r w:rsidRPr="009B2421">
        <w:rPr>
          <w:rFonts w:ascii="Segoe UI" w:hAnsi="Segoe UI" w:cs="Segoe UI"/>
          <w:noProof/>
          <w:shd w:val="clear" w:color="auto" w:fill="FFFFFF"/>
        </w:rPr>
        <w:drawing>
          <wp:inline distT="0" distB="0" distL="0" distR="0" wp14:anchorId="3F81511F" wp14:editId="5F11DBD7">
            <wp:extent cx="6675120" cy="1132840"/>
            <wp:effectExtent l="19050" t="19050" r="11430" b="10160"/>
            <wp:docPr id="123" name="Picture 123" descr="Create Azure Health Bot sub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reate Azure Health Bot subscription"/>
                    <pic:cNvPicPr/>
                  </pic:nvPicPr>
                  <pic:blipFill>
                    <a:blip r:embed="rId15"/>
                    <a:stretch>
                      <a:fillRect/>
                    </a:stretch>
                  </pic:blipFill>
                  <pic:spPr>
                    <a:xfrm>
                      <a:off x="0" y="0"/>
                      <a:ext cx="6675120" cy="1132840"/>
                    </a:xfrm>
                    <a:prstGeom prst="rect">
                      <a:avLst/>
                    </a:prstGeom>
                    <a:ln w="6350">
                      <a:solidFill>
                        <a:schemeClr val="tx1">
                          <a:lumMod val="50000"/>
                        </a:schemeClr>
                      </a:solidFill>
                    </a:ln>
                  </pic:spPr>
                </pic:pic>
              </a:graphicData>
            </a:graphic>
          </wp:inline>
        </w:drawing>
      </w:r>
    </w:p>
    <w:p w14:paraId="52887F1B" w14:textId="77777777" w:rsidR="00F01F84" w:rsidRPr="009B2421" w:rsidRDefault="00F01F84" w:rsidP="00F01F84">
      <w:pPr>
        <w:pStyle w:val="ListParagraph"/>
        <w:ind w:left="360"/>
        <w:rPr>
          <w:rFonts w:ascii="Segoe UI" w:hAnsi="Segoe UI" w:cs="Segoe UI"/>
          <w:color w:val="171717"/>
          <w:shd w:val="clear" w:color="auto" w:fill="FFFFFF"/>
        </w:rPr>
      </w:pPr>
    </w:p>
    <w:p w14:paraId="59810B6B" w14:textId="7E37FDB8" w:rsidR="00F01F84" w:rsidRPr="009B2421" w:rsidRDefault="00F01F84"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bookmarkStart w:id="17" w:name="_Task_2:_Care"/>
      <w:bookmarkEnd w:id="17"/>
      <w:r w:rsidRPr="009B2421">
        <w:rPr>
          <w:rFonts w:ascii="Segoe UI" w:hAnsi="Segoe UI" w:cs="Segoe UI"/>
          <w:noProof/>
        </w:rPr>
        <mc:AlternateContent>
          <mc:Choice Requires="wpi">
            <w:drawing>
              <wp:anchor distT="0" distB="0" distL="114300" distR="114300" simplePos="0" relativeHeight="251658242" behindDoc="0" locked="0" layoutInCell="1" allowOverlap="1" wp14:anchorId="21ED1502" wp14:editId="450D8A95">
                <wp:simplePos x="0" y="0"/>
                <wp:positionH relativeFrom="column">
                  <wp:posOffset>2719705</wp:posOffset>
                </wp:positionH>
                <wp:positionV relativeFrom="paragraph">
                  <wp:posOffset>1838960</wp:posOffset>
                </wp:positionV>
                <wp:extent cx="1520190" cy="76200"/>
                <wp:effectExtent l="71755" t="67310" r="55880" b="56515"/>
                <wp:wrapNone/>
                <wp:docPr id="145" name="Ink 145"/>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6">
                      <w14:nvContentPartPr>
                        <w14:cNvContentPartPr>
                          <a14:cpLocks xmlns:a14="http://schemas.microsoft.com/office/drawing/2010/main" noRot="1" noChangeAspect="1" noEditPoints="1" noChangeArrowheads="1" noChangeShapeType="1"/>
                        </w14:cNvContentPartPr>
                      </w14:nvContentPartPr>
                      <w14:xfrm>
                        <a:off x="0" y="0"/>
                        <a:ext cx="1520190" cy="76200"/>
                      </w14:xfrm>
                    </w14:contentPart>
                  </a:graphicData>
                </a:graphic>
                <wp14:sizeRelH relativeFrom="page">
                  <wp14:pctWidth>0</wp14:pctWidth>
                </wp14:sizeRelH>
                <wp14:sizeRelV relativeFrom="page">
                  <wp14:pctHeight>0</wp14:pctHeight>
                </wp14:sizeRelV>
              </wp:anchor>
            </w:drawing>
          </mc:Choice>
          <mc:Fallback>
            <w:pict>
              <v:shapetype w14:anchorId="36E9ADC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45" o:spid="_x0000_s1026" type="#_x0000_t75" style="position:absolute;margin-left:212.7pt;margin-top:142.1pt;width:122.55pt;height:11.3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">
                <v:imagedata r:id="rId17" o:title=""/>
                <o:lock v:ext="edit" rotation="t" verticies="t" shapetype="t"/>
              </v:shape>
            </w:pict>
          </mc:Fallback>
        </mc:AlternateContent>
      </w:r>
      <w:r w:rsidRPr="009B2421">
        <w:rPr>
          <w:rFonts w:ascii="Segoe UI" w:eastAsia="Times New Roman" w:hAnsi="Segoe UI" w:cs="Segoe UI"/>
          <w:color w:val="171717"/>
          <w:sz w:val="24"/>
          <w:szCs w:val="24"/>
        </w:rPr>
        <w:t>You will be redirected to the Azure Health Bot page.  Enter the following information:</w:t>
      </w:r>
    </w:p>
    <w:p w14:paraId="469FF531" w14:textId="77777777" w:rsidR="00F01F84" w:rsidRPr="009B2421" w:rsidRDefault="00F01F84" w:rsidP="00F01F84">
      <w:pPr>
        <w:pStyle w:val="ListParagraph"/>
        <w:numPr>
          <w:ilvl w:val="1"/>
          <w:numId w:val="12"/>
        </w:numPr>
        <w:spacing w:before="180" w:after="180" w:line="240" w:lineRule="auto"/>
        <w:rPr>
          <w:rFonts w:ascii="Segoe UI" w:eastAsia="Times New Roman" w:hAnsi="Segoe UI" w:cs="Segoe UI"/>
          <w:color w:val="171717"/>
          <w:sz w:val="24"/>
          <w:szCs w:val="24"/>
        </w:rPr>
      </w:pPr>
      <w:r w:rsidRPr="009B2421">
        <w:rPr>
          <w:rFonts w:ascii="Segoe UI" w:eastAsia="Times New Roman" w:hAnsi="Segoe UI" w:cs="Segoe UI"/>
          <w:b/>
          <w:color w:val="171717"/>
          <w:sz w:val="24"/>
          <w:szCs w:val="24"/>
        </w:rPr>
        <w:t>Subscription</w:t>
      </w:r>
      <w:r w:rsidRPr="009B2421">
        <w:rPr>
          <w:rFonts w:ascii="Segoe UI" w:eastAsia="Times New Roman" w:hAnsi="Segoe UI" w:cs="Segoe UI"/>
          <w:color w:val="171717"/>
          <w:sz w:val="24"/>
          <w:szCs w:val="24"/>
        </w:rPr>
        <w:t>:  PowerPlatformOpenHacks Subscription</w:t>
      </w:r>
    </w:p>
    <w:p w14:paraId="018E332B" w14:textId="77777777" w:rsidR="00F01F84" w:rsidRPr="009B2421" w:rsidRDefault="00F01F84" w:rsidP="00F01F84">
      <w:pPr>
        <w:pStyle w:val="ListParagraph"/>
        <w:numPr>
          <w:ilvl w:val="1"/>
          <w:numId w:val="12"/>
        </w:numPr>
        <w:spacing w:before="180" w:after="180" w:line="240" w:lineRule="auto"/>
        <w:rPr>
          <w:rFonts w:ascii="Segoe UI" w:eastAsia="Times New Roman" w:hAnsi="Segoe UI" w:cs="Segoe UI"/>
          <w:color w:val="171717"/>
          <w:sz w:val="24"/>
          <w:szCs w:val="24"/>
        </w:rPr>
      </w:pPr>
      <w:r w:rsidRPr="009B2421">
        <w:rPr>
          <w:rFonts w:ascii="Segoe UI" w:eastAsia="Times New Roman" w:hAnsi="Segoe UI" w:cs="Segoe UI"/>
          <w:b/>
          <w:color w:val="171717"/>
          <w:sz w:val="24"/>
          <w:szCs w:val="24"/>
        </w:rPr>
        <w:t>Resource Group</w:t>
      </w:r>
      <w:r w:rsidRPr="009B2421">
        <w:rPr>
          <w:rFonts w:ascii="Segoe UI" w:eastAsia="Times New Roman" w:hAnsi="Segoe UI" w:cs="Segoe UI"/>
          <w:color w:val="171717"/>
          <w:sz w:val="24"/>
          <w:szCs w:val="24"/>
        </w:rPr>
        <w:t>:  IndustryLabs</w:t>
      </w:r>
    </w:p>
    <w:p w14:paraId="474DAE58" w14:textId="0412C39C" w:rsidR="00F01F84" w:rsidRPr="009B2421" w:rsidRDefault="00F01F84" w:rsidP="00F01F84">
      <w:pPr>
        <w:pStyle w:val="ListParagraph"/>
        <w:numPr>
          <w:ilvl w:val="1"/>
          <w:numId w:val="12"/>
        </w:numPr>
        <w:spacing w:before="180" w:after="180" w:line="240" w:lineRule="auto"/>
        <w:rPr>
          <w:rFonts w:ascii="Segoe UI" w:eastAsia="Times New Roman" w:hAnsi="Segoe UI" w:cs="Segoe UI"/>
          <w:color w:val="171717"/>
          <w:sz w:val="24"/>
          <w:szCs w:val="24"/>
        </w:rPr>
      </w:pPr>
      <w:r w:rsidRPr="009B2421">
        <w:rPr>
          <w:rFonts w:ascii="Segoe UI" w:eastAsia="Times New Roman" w:hAnsi="Segoe UI" w:cs="Segoe UI"/>
          <w:b/>
          <w:color w:val="171717"/>
          <w:sz w:val="24"/>
          <w:szCs w:val="24"/>
        </w:rPr>
        <w:t>Name</w:t>
      </w:r>
      <w:r w:rsidRPr="009B2421">
        <w:rPr>
          <w:rFonts w:ascii="Segoe UI" w:eastAsia="Times New Roman" w:hAnsi="Segoe UI" w:cs="Segoe UI"/>
          <w:color w:val="171717"/>
          <w:sz w:val="24"/>
          <w:szCs w:val="24"/>
        </w:rPr>
        <w:t>:  iaduser[x]-</w:t>
      </w:r>
      <w:r w:rsidR="003B715E">
        <w:rPr>
          <w:rFonts w:ascii="Segoe UI" w:eastAsia="Times New Roman" w:hAnsi="Segoe UI" w:cs="Segoe UI"/>
          <w:color w:val="171717"/>
          <w:sz w:val="24"/>
          <w:szCs w:val="24"/>
        </w:rPr>
        <w:t>health</w:t>
      </w:r>
      <w:r w:rsidRPr="009B2421">
        <w:rPr>
          <w:rFonts w:ascii="Segoe UI" w:eastAsia="Times New Roman" w:hAnsi="Segoe UI" w:cs="Segoe UI"/>
          <w:color w:val="171717"/>
          <w:sz w:val="24"/>
          <w:szCs w:val="24"/>
        </w:rPr>
        <w:t>bot (e.g., iaduser01-</w:t>
      </w:r>
      <w:r w:rsidR="003B715E">
        <w:rPr>
          <w:rFonts w:ascii="Segoe UI" w:eastAsia="Times New Roman" w:hAnsi="Segoe UI" w:cs="Segoe UI"/>
          <w:color w:val="171717"/>
          <w:sz w:val="24"/>
          <w:szCs w:val="24"/>
        </w:rPr>
        <w:t>health</w:t>
      </w:r>
      <w:r w:rsidRPr="009B2421">
        <w:rPr>
          <w:rFonts w:ascii="Segoe UI" w:eastAsia="Times New Roman" w:hAnsi="Segoe UI" w:cs="Segoe UI"/>
          <w:color w:val="171717"/>
          <w:sz w:val="24"/>
          <w:szCs w:val="24"/>
        </w:rPr>
        <w:t>bot</w:t>
      </w:r>
      <w:r w:rsidR="00EE5383">
        <w:rPr>
          <w:rFonts w:ascii="Segoe UI" w:eastAsia="Times New Roman" w:hAnsi="Segoe UI" w:cs="Segoe UI"/>
          <w:color w:val="171717"/>
          <w:sz w:val="24"/>
          <w:szCs w:val="24"/>
        </w:rPr>
        <w:t>, using your assigned user</w:t>
      </w:r>
      <w:r w:rsidRPr="009B2421">
        <w:rPr>
          <w:rFonts w:ascii="Segoe UI" w:eastAsia="Times New Roman" w:hAnsi="Segoe UI" w:cs="Segoe UI"/>
          <w:color w:val="171717"/>
          <w:sz w:val="24"/>
          <w:szCs w:val="24"/>
        </w:rPr>
        <w:t>)</w:t>
      </w:r>
    </w:p>
    <w:p w14:paraId="0A2648E1" w14:textId="603D423C" w:rsidR="00F01F84" w:rsidRPr="009B2421" w:rsidRDefault="00F01F84" w:rsidP="00F01F84">
      <w:pPr>
        <w:pStyle w:val="ListParagraph"/>
        <w:numPr>
          <w:ilvl w:val="1"/>
          <w:numId w:val="12"/>
        </w:numPr>
        <w:spacing w:before="180" w:after="180" w:line="240" w:lineRule="auto"/>
        <w:rPr>
          <w:rFonts w:ascii="Segoe UI" w:eastAsia="Times New Roman" w:hAnsi="Segoe UI" w:cs="Segoe UI"/>
          <w:color w:val="171717"/>
          <w:sz w:val="24"/>
          <w:szCs w:val="24"/>
        </w:rPr>
      </w:pPr>
      <w:r w:rsidRPr="009B2421">
        <w:rPr>
          <w:rFonts w:ascii="Segoe UI" w:eastAsia="Times New Roman" w:hAnsi="Segoe UI" w:cs="Segoe UI"/>
          <w:b/>
          <w:color w:val="171717"/>
          <w:sz w:val="24"/>
          <w:szCs w:val="24"/>
        </w:rPr>
        <w:t>Region</w:t>
      </w:r>
      <w:r w:rsidRPr="009B2421">
        <w:rPr>
          <w:rFonts w:ascii="Segoe UI" w:eastAsia="Times New Roman" w:hAnsi="Segoe UI" w:cs="Segoe UI"/>
          <w:color w:val="171717"/>
          <w:sz w:val="24"/>
          <w:szCs w:val="24"/>
        </w:rPr>
        <w:t xml:space="preserve">:  </w:t>
      </w:r>
      <w:r w:rsidR="00687C3F">
        <w:rPr>
          <w:rFonts w:ascii="Segoe UI" w:eastAsia="Times New Roman" w:hAnsi="Segoe UI" w:cs="Segoe UI"/>
          <w:color w:val="171717"/>
          <w:sz w:val="24"/>
          <w:szCs w:val="24"/>
        </w:rPr>
        <w:t>East US</w:t>
      </w:r>
    </w:p>
    <w:p w14:paraId="79C695AF" w14:textId="77777777" w:rsidR="00F01F84" w:rsidRPr="009B2421" w:rsidRDefault="00F01F84" w:rsidP="00F01F84">
      <w:pPr>
        <w:pStyle w:val="ListParagraph"/>
        <w:numPr>
          <w:ilvl w:val="1"/>
          <w:numId w:val="12"/>
        </w:numPr>
        <w:spacing w:before="180" w:after="180" w:line="240" w:lineRule="auto"/>
        <w:rPr>
          <w:rFonts w:ascii="Segoe UI" w:eastAsia="Times New Roman" w:hAnsi="Segoe UI" w:cs="Segoe UI"/>
          <w:color w:val="171717"/>
          <w:sz w:val="24"/>
          <w:szCs w:val="24"/>
        </w:rPr>
      </w:pPr>
      <w:r w:rsidRPr="009B2421">
        <w:rPr>
          <w:rFonts w:ascii="Segoe UI" w:eastAsia="Times New Roman" w:hAnsi="Segoe UI" w:cs="Segoe UI"/>
          <w:b/>
          <w:bCs/>
          <w:color w:val="171717"/>
          <w:sz w:val="24"/>
          <w:szCs w:val="24"/>
        </w:rPr>
        <w:t>Plan</w:t>
      </w:r>
      <w:r w:rsidRPr="009B2421">
        <w:rPr>
          <w:rFonts w:ascii="Segoe UI" w:eastAsia="Times New Roman" w:hAnsi="Segoe UI" w:cs="Segoe UI"/>
          <w:color w:val="171717"/>
          <w:sz w:val="24"/>
          <w:szCs w:val="24"/>
        </w:rPr>
        <w:t>:  Free (F0)</w:t>
      </w:r>
    </w:p>
    <w:p w14:paraId="52695262" w14:textId="187019E6" w:rsidR="00F01F84" w:rsidRPr="009B2421" w:rsidRDefault="003B715E" w:rsidP="00F01F84">
      <w:pPr>
        <w:pStyle w:val="ListParagraph"/>
        <w:ind w:left="360"/>
        <w:rPr>
          <w:rFonts w:ascii="Segoe UI" w:eastAsia="Times New Roman" w:hAnsi="Segoe UI" w:cs="Segoe UI"/>
          <w:color w:val="171717"/>
          <w:sz w:val="24"/>
          <w:szCs w:val="24"/>
        </w:rPr>
      </w:pPr>
      <w:r>
        <w:rPr>
          <w:noProof/>
        </w:rPr>
        <w:drawing>
          <wp:inline distT="0" distB="0" distL="0" distR="0" wp14:anchorId="1F9E42F4" wp14:editId="4459CDCA">
            <wp:extent cx="6086475" cy="4789718"/>
            <wp:effectExtent l="19050" t="19050" r="9525" b="11430"/>
            <wp:docPr id="152" name="Picture 1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 email&#10;&#10;Description automatically generated"/>
                    <pic:cNvPicPr/>
                  </pic:nvPicPr>
                  <pic:blipFill>
                    <a:blip r:embed="rId18"/>
                    <a:stretch>
                      <a:fillRect/>
                    </a:stretch>
                  </pic:blipFill>
                  <pic:spPr>
                    <a:xfrm>
                      <a:off x="0" y="0"/>
                      <a:ext cx="6087984" cy="4790905"/>
                    </a:xfrm>
                    <a:prstGeom prst="rect">
                      <a:avLst/>
                    </a:prstGeom>
                    <a:ln w="6350">
                      <a:solidFill>
                        <a:schemeClr val="tx1"/>
                      </a:solidFill>
                    </a:ln>
                  </pic:spPr>
                </pic:pic>
              </a:graphicData>
            </a:graphic>
          </wp:inline>
        </w:drawing>
      </w:r>
    </w:p>
    <w:p w14:paraId="2D8A6487" w14:textId="77777777" w:rsidR="00F01F84" w:rsidRPr="009B2421" w:rsidRDefault="00F01F84" w:rsidP="00F01F84">
      <w:pPr>
        <w:pStyle w:val="ListParagraph"/>
        <w:rPr>
          <w:rFonts w:ascii="Segoe UI" w:eastAsia="Times New Roman" w:hAnsi="Segoe UI" w:cs="Segoe UI"/>
          <w:color w:val="171717"/>
          <w:sz w:val="24"/>
          <w:szCs w:val="24"/>
        </w:rPr>
      </w:pPr>
    </w:p>
    <w:p w14:paraId="77455484" w14:textId="417565DB" w:rsidR="00806E83" w:rsidRPr="00806E83" w:rsidRDefault="005A4F76" w:rsidP="00806E83">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Pr>
          <w:rFonts w:ascii="Segoe UI" w:eastAsia="Times New Roman" w:hAnsi="Segoe UI" w:cs="Segoe UI"/>
          <w:color w:val="171717"/>
          <w:sz w:val="24"/>
          <w:szCs w:val="24"/>
        </w:rPr>
        <w:t xml:space="preserve">Select </w:t>
      </w:r>
      <w:r w:rsidRPr="005A4F76">
        <w:rPr>
          <w:rFonts w:ascii="Segoe UI" w:eastAsia="Times New Roman" w:hAnsi="Segoe UI" w:cs="Segoe UI"/>
          <w:b/>
          <w:bCs/>
          <w:color w:val="171717"/>
          <w:sz w:val="24"/>
          <w:szCs w:val="24"/>
        </w:rPr>
        <w:t>Review + Create</w:t>
      </w:r>
      <w:r>
        <w:rPr>
          <w:rFonts w:ascii="Segoe UI" w:eastAsia="Times New Roman" w:hAnsi="Segoe UI" w:cs="Segoe UI"/>
          <w:color w:val="171717"/>
          <w:sz w:val="24"/>
          <w:szCs w:val="24"/>
        </w:rPr>
        <w:t>.</w:t>
      </w:r>
    </w:p>
    <w:p w14:paraId="0A48157F" w14:textId="77777777" w:rsidR="00806E83" w:rsidRDefault="00806E83" w:rsidP="00806E83">
      <w:pPr>
        <w:shd w:val="clear" w:color="auto" w:fill="FFFFFF"/>
        <w:spacing w:before="100" w:beforeAutospacing="1" w:after="100" w:afterAutospacing="1" w:line="240" w:lineRule="auto"/>
        <w:rPr>
          <w:rFonts w:ascii="Segoe UI" w:hAnsi="Segoe UI" w:cs="Segoe UI"/>
          <w:color w:val="171717"/>
          <w:shd w:val="clear" w:color="auto" w:fill="FFFFFF"/>
        </w:rPr>
      </w:pPr>
    </w:p>
    <w:p w14:paraId="7204F240" w14:textId="77777777" w:rsidR="00806E83" w:rsidRPr="00806E83" w:rsidRDefault="00806E83" w:rsidP="00806E83">
      <w:pPr>
        <w:shd w:val="clear" w:color="auto" w:fill="FFFFFF"/>
        <w:spacing w:before="100" w:beforeAutospacing="1" w:after="100" w:afterAutospacing="1" w:line="240" w:lineRule="auto"/>
        <w:rPr>
          <w:rFonts w:ascii="Segoe UI" w:hAnsi="Segoe UI" w:cs="Segoe UI"/>
          <w:color w:val="171717"/>
          <w:shd w:val="clear" w:color="auto" w:fill="FFFFFF"/>
        </w:rPr>
      </w:pPr>
    </w:p>
    <w:p w14:paraId="313F4A3D" w14:textId="02D49F07" w:rsidR="00F01F84" w:rsidRPr="009B2421" w:rsidRDefault="00973F37"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Pr>
          <w:rFonts w:ascii="Segoe UI" w:eastAsia="Times New Roman" w:hAnsi="Segoe UI" w:cs="Segoe UI"/>
          <w:color w:val="171717"/>
          <w:sz w:val="24"/>
          <w:szCs w:val="24"/>
        </w:rPr>
        <w:lastRenderedPageBreak/>
        <w:t>On the Review and create page,</w:t>
      </w:r>
      <w:r w:rsidR="00B7242F">
        <w:rPr>
          <w:rFonts w:ascii="Segoe UI" w:eastAsia="Times New Roman" w:hAnsi="Segoe UI" w:cs="Segoe UI"/>
          <w:color w:val="171717"/>
          <w:sz w:val="24"/>
          <w:szCs w:val="24"/>
        </w:rPr>
        <w:t xml:space="preserve"> verify your details are correct as </w:t>
      </w:r>
      <w:r w:rsidR="000E6D2E">
        <w:rPr>
          <w:rFonts w:ascii="Segoe UI" w:eastAsia="Times New Roman" w:hAnsi="Segoe UI" w:cs="Segoe UI"/>
          <w:color w:val="171717"/>
          <w:sz w:val="24"/>
          <w:szCs w:val="24"/>
        </w:rPr>
        <w:t>Azure validate</w:t>
      </w:r>
      <w:r w:rsidR="00B7242F">
        <w:rPr>
          <w:rFonts w:ascii="Segoe UI" w:eastAsia="Times New Roman" w:hAnsi="Segoe UI" w:cs="Segoe UI"/>
          <w:color w:val="171717"/>
          <w:sz w:val="24"/>
          <w:szCs w:val="24"/>
        </w:rPr>
        <w:t>s</w:t>
      </w:r>
      <w:r w:rsidR="000E6D2E">
        <w:rPr>
          <w:rFonts w:ascii="Segoe UI" w:eastAsia="Times New Roman" w:hAnsi="Segoe UI" w:cs="Segoe UI"/>
          <w:color w:val="171717"/>
          <w:sz w:val="24"/>
          <w:szCs w:val="24"/>
        </w:rPr>
        <w:t xml:space="preserve"> </w:t>
      </w:r>
      <w:r w:rsidR="00B7242F">
        <w:rPr>
          <w:rFonts w:ascii="Segoe UI" w:eastAsia="Times New Roman" w:hAnsi="Segoe UI" w:cs="Segoe UI"/>
          <w:color w:val="171717"/>
          <w:sz w:val="24"/>
          <w:szCs w:val="24"/>
        </w:rPr>
        <w:t>your</w:t>
      </w:r>
      <w:r w:rsidR="000E6D2E">
        <w:rPr>
          <w:rFonts w:ascii="Segoe UI" w:eastAsia="Times New Roman" w:hAnsi="Segoe UI" w:cs="Segoe UI"/>
          <w:color w:val="171717"/>
          <w:sz w:val="24"/>
          <w:szCs w:val="24"/>
        </w:rPr>
        <w:t xml:space="preserve"> Health Bo</w:t>
      </w:r>
      <w:r w:rsidR="00B7242F">
        <w:rPr>
          <w:rFonts w:ascii="Segoe UI" w:eastAsia="Times New Roman" w:hAnsi="Segoe UI" w:cs="Segoe UI"/>
          <w:color w:val="171717"/>
          <w:sz w:val="24"/>
          <w:szCs w:val="24"/>
        </w:rPr>
        <w:t>t</w:t>
      </w:r>
      <w:r w:rsidR="00F01F84" w:rsidRPr="009B2421">
        <w:rPr>
          <w:rFonts w:ascii="Segoe UI" w:eastAsia="Times New Roman" w:hAnsi="Segoe UI" w:cs="Segoe UI"/>
          <w:color w:val="171717"/>
          <w:sz w:val="24"/>
          <w:szCs w:val="24"/>
        </w:rPr>
        <w:t xml:space="preserve">. </w:t>
      </w:r>
      <w:r w:rsidR="00806E83">
        <w:rPr>
          <w:rFonts w:ascii="Segoe UI" w:eastAsia="Times New Roman" w:hAnsi="Segoe UI" w:cs="Segoe UI"/>
          <w:color w:val="171717"/>
          <w:sz w:val="24"/>
          <w:szCs w:val="24"/>
        </w:rPr>
        <w:t xml:space="preserve"> </w:t>
      </w:r>
      <w:r w:rsidR="006574DC">
        <w:rPr>
          <w:rFonts w:ascii="Segoe UI" w:eastAsia="Times New Roman" w:hAnsi="Segoe UI" w:cs="Segoe UI"/>
          <w:color w:val="171717"/>
          <w:sz w:val="24"/>
          <w:szCs w:val="24"/>
        </w:rPr>
        <w:t>After validation passes, the create button will become enabled. C</w:t>
      </w:r>
      <w:r w:rsidR="00F01F84" w:rsidRPr="009B2421">
        <w:rPr>
          <w:rFonts w:ascii="Segoe UI" w:eastAsia="Times New Roman" w:hAnsi="Segoe UI" w:cs="Segoe UI"/>
          <w:color w:val="171717"/>
          <w:sz w:val="24"/>
          <w:szCs w:val="24"/>
        </w:rPr>
        <w:t xml:space="preserve">lick </w:t>
      </w:r>
      <w:r w:rsidR="00F01F84" w:rsidRPr="009B2421">
        <w:rPr>
          <w:rFonts w:ascii="Segoe UI" w:eastAsia="Times New Roman" w:hAnsi="Segoe UI" w:cs="Segoe UI"/>
          <w:b/>
          <w:bCs/>
          <w:color w:val="171717"/>
          <w:sz w:val="24"/>
          <w:szCs w:val="24"/>
        </w:rPr>
        <w:t>Create</w:t>
      </w:r>
      <w:r w:rsidR="00F01F84" w:rsidRPr="009B2421">
        <w:rPr>
          <w:rFonts w:ascii="Segoe UI" w:eastAsia="Times New Roman" w:hAnsi="Segoe UI" w:cs="Segoe UI"/>
          <w:color w:val="171717"/>
          <w:sz w:val="24"/>
          <w:szCs w:val="24"/>
        </w:rPr>
        <w:t>.</w:t>
      </w:r>
    </w:p>
    <w:p w14:paraId="640FCCAA" w14:textId="77777777" w:rsidR="00F01F84" w:rsidRPr="009B2421" w:rsidRDefault="00F01F84" w:rsidP="00F01F84">
      <w:pPr>
        <w:pStyle w:val="ListParagraph"/>
        <w:shd w:val="clear" w:color="auto" w:fill="FFFFFF"/>
        <w:spacing w:before="100" w:beforeAutospacing="1" w:after="100" w:afterAutospacing="1"/>
        <w:ind w:left="360"/>
        <w:rPr>
          <w:rFonts w:ascii="Segoe UI" w:eastAsia="Times New Roman" w:hAnsi="Segoe UI" w:cs="Segoe UI"/>
          <w:color w:val="171717"/>
          <w:sz w:val="24"/>
          <w:szCs w:val="24"/>
        </w:rPr>
      </w:pPr>
    </w:p>
    <w:p w14:paraId="4669E56F" w14:textId="77777777" w:rsidR="00806E83" w:rsidRPr="00C96398" w:rsidRDefault="00F01F84" w:rsidP="00806E83">
      <w:pPr>
        <w:pStyle w:val="ListParagraph"/>
        <w:shd w:val="clear" w:color="auto" w:fill="FFFFFF"/>
        <w:spacing w:before="100" w:beforeAutospacing="1" w:after="100" w:afterAutospacing="1"/>
        <w:ind w:left="360"/>
        <w:rPr>
          <w:rFonts w:ascii="Segoe UI" w:hAnsi="Segoe UI" w:cs="Segoe UI"/>
          <w:i/>
          <w:iCs/>
          <w:color w:val="C00000"/>
          <w:sz w:val="24"/>
          <w:szCs w:val="24"/>
          <w:shd w:val="clear" w:color="auto" w:fill="FFFFFF"/>
        </w:rPr>
      </w:pPr>
      <w:r w:rsidRPr="00C96398">
        <w:rPr>
          <w:rFonts w:ascii="Segoe UI" w:hAnsi="Segoe UI" w:cs="Segoe UI"/>
          <w:i/>
          <w:iCs/>
          <w:color w:val="C00000"/>
          <w:sz w:val="24"/>
          <w:szCs w:val="24"/>
          <w:shd w:val="clear" w:color="auto" w:fill="FFFFFF"/>
        </w:rPr>
        <w:t xml:space="preserve">Note: It will take few seconds to run the backend process before the Create button is enabled. </w:t>
      </w:r>
    </w:p>
    <w:p w14:paraId="7E93C748" w14:textId="4FD16025" w:rsidR="00F01F84" w:rsidRPr="00806E83" w:rsidRDefault="00F01F84" w:rsidP="00806E83">
      <w:pPr>
        <w:pStyle w:val="ListParagraph"/>
        <w:shd w:val="clear" w:color="auto" w:fill="FFFFFF"/>
        <w:spacing w:before="100" w:beforeAutospacing="1" w:after="100" w:afterAutospacing="1"/>
        <w:ind w:left="360"/>
        <w:rPr>
          <w:rFonts w:ascii="Segoe UI" w:hAnsi="Segoe UI" w:cs="Segoe UI"/>
          <w:color w:val="171717"/>
          <w:shd w:val="clear" w:color="auto" w:fill="FFFFFF"/>
        </w:rPr>
      </w:pPr>
      <w:r w:rsidRPr="009B2421">
        <w:rPr>
          <w:noProof/>
        </w:rPr>
        <mc:AlternateContent>
          <mc:Choice Requires="wpi">
            <w:drawing>
              <wp:anchor distT="0" distB="0" distL="114300" distR="114300" simplePos="0" relativeHeight="251658244" behindDoc="0" locked="0" layoutInCell="1" allowOverlap="1" wp14:anchorId="1F4BB403" wp14:editId="64D5A373">
                <wp:simplePos x="0" y="0"/>
                <wp:positionH relativeFrom="column">
                  <wp:posOffset>2326005</wp:posOffset>
                </wp:positionH>
                <wp:positionV relativeFrom="paragraph">
                  <wp:posOffset>3533140</wp:posOffset>
                </wp:positionV>
                <wp:extent cx="1973580" cy="226060"/>
                <wp:effectExtent l="106680" t="111760" r="100965" b="100330"/>
                <wp:wrapNone/>
                <wp:docPr id="144" name="Ink 144"/>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19">
                      <w14:nvContentPartPr>
                        <w14:cNvContentPartPr>
                          <a14:cpLocks xmlns:a14="http://schemas.microsoft.com/office/drawing/2010/main" noRot="1" noChangeAspect="1" noEditPoints="1" noChangeArrowheads="1" noChangeShapeType="1"/>
                        </w14:cNvContentPartPr>
                      </w14:nvContentPartPr>
                      <w14:xfrm>
                        <a:off x="0" y="0"/>
                        <a:ext cx="1973580" cy="226060"/>
                      </w14:xfrm>
                    </w14:contentPart>
                  </a:graphicData>
                </a:graphic>
                <wp14:sizeRelH relativeFrom="page">
                  <wp14:pctWidth>0</wp14:pctWidth>
                </wp14:sizeRelH>
                <wp14:sizeRelV relativeFrom="page">
                  <wp14:pctHeight>0</wp14:pctHeight>
                </wp14:sizeRelV>
              </wp:anchor>
            </w:drawing>
          </mc:Choice>
          <mc:Fallback>
            <w:pict>
              <v:shape w14:anchorId="6C481C7F" id="Ink 144" o:spid="_x0000_s1026" type="#_x0000_t75" style="position:absolute;margin-left:177.85pt;margin-top:267.05pt;width:165.95pt;height:40.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">
                <v:imagedata r:id="rId20" o:title=""/>
                <o:lock v:ext="edit" rotation="t" verticies="t" shapetype="t"/>
              </v:shape>
            </w:pict>
          </mc:Fallback>
        </mc:AlternateContent>
      </w:r>
      <w:r w:rsidRPr="009B2421">
        <w:rPr>
          <w:noProof/>
        </w:rPr>
        <mc:AlternateContent>
          <mc:Choice Requires="wpi">
            <w:drawing>
              <wp:anchor distT="0" distB="0" distL="114300" distR="114300" simplePos="0" relativeHeight="251658243" behindDoc="0" locked="0" layoutInCell="1" allowOverlap="1" wp14:anchorId="3645991A" wp14:editId="56B4B1EC">
                <wp:simplePos x="0" y="0"/>
                <wp:positionH relativeFrom="column">
                  <wp:posOffset>2328545</wp:posOffset>
                </wp:positionH>
                <wp:positionV relativeFrom="paragraph">
                  <wp:posOffset>3608705</wp:posOffset>
                </wp:positionV>
                <wp:extent cx="1357630" cy="36830"/>
                <wp:effectExtent l="61595" t="63500" r="57150" b="52070"/>
                <wp:wrapNone/>
                <wp:docPr id="143" name="Ink 143"/>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1">
                      <w14:nvContentPartPr>
                        <w14:cNvContentPartPr>
                          <a14:cpLocks xmlns:a14="http://schemas.microsoft.com/office/drawing/2010/main" noRot="1" noChangeAspect="1" noEditPoints="1" noChangeArrowheads="1" noChangeShapeType="1"/>
                        </w14:cNvContentPartPr>
                      </w14:nvContentPartPr>
                      <w14:xfrm>
                        <a:off x="0" y="0"/>
                        <a:ext cx="1357630" cy="36830"/>
                      </w14:xfrm>
                    </w14:contentPart>
                  </a:graphicData>
                </a:graphic>
                <wp14:sizeRelH relativeFrom="page">
                  <wp14:pctWidth>0</wp14:pctWidth>
                </wp14:sizeRelH>
                <wp14:sizeRelV relativeFrom="page">
                  <wp14:pctHeight>0</wp14:pctHeight>
                </wp14:sizeRelV>
              </wp:anchor>
            </w:drawing>
          </mc:Choice>
          <mc:Fallback>
            <w:pict>
              <v:shape w14:anchorId="0F78F94A" id="Ink 143" o:spid="_x0000_s1026" type="#_x0000_t75" style="position:absolute;margin-left:181.95pt;margin-top:139.15pt;width:109.7pt;height:290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">
                <v:imagedata r:id="rId22" o:title=""/>
                <o:lock v:ext="edit" rotation="t" verticies="t" shapetype="t"/>
              </v:shape>
            </w:pict>
          </mc:Fallback>
        </mc:AlternateContent>
      </w:r>
      <w:r w:rsidR="00806E83" w:rsidRPr="00806E83">
        <w:rPr>
          <w:noProof/>
        </w:rPr>
        <w:t xml:space="preserve"> </w:t>
      </w:r>
      <w:r w:rsidR="00806E83">
        <w:rPr>
          <w:noProof/>
        </w:rPr>
        <w:drawing>
          <wp:inline distT="0" distB="0" distL="0" distR="0" wp14:anchorId="3FBADB2E" wp14:editId="68903768">
            <wp:extent cx="4920005" cy="4476750"/>
            <wp:effectExtent l="19050" t="19050" r="13970" b="19050"/>
            <wp:docPr id="153" name="Picture 15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text, application, email&#10;&#10;Description automatically generated"/>
                    <pic:cNvPicPr/>
                  </pic:nvPicPr>
                  <pic:blipFill>
                    <a:blip r:embed="rId23"/>
                    <a:stretch>
                      <a:fillRect/>
                    </a:stretch>
                  </pic:blipFill>
                  <pic:spPr>
                    <a:xfrm>
                      <a:off x="0" y="0"/>
                      <a:ext cx="4924836" cy="4481146"/>
                    </a:xfrm>
                    <a:prstGeom prst="rect">
                      <a:avLst/>
                    </a:prstGeom>
                    <a:ln w="6350">
                      <a:solidFill>
                        <a:schemeClr val="tx1"/>
                      </a:solidFill>
                    </a:ln>
                  </pic:spPr>
                </pic:pic>
              </a:graphicData>
            </a:graphic>
          </wp:inline>
        </w:drawing>
      </w:r>
      <w:r w:rsidR="00806E83" w:rsidRPr="00806E83">
        <w:rPr>
          <w:rFonts w:ascii="Segoe UI" w:hAnsi="Segoe UI" w:cs="Segoe UI"/>
          <w:noProof/>
          <w:color w:val="171717"/>
          <w:shd w:val="clear" w:color="auto" w:fill="FFFFFF"/>
        </w:rPr>
        <w:t xml:space="preserve"> </w:t>
      </w:r>
    </w:p>
    <w:p w14:paraId="06512180" w14:textId="77777777" w:rsidR="00F01F84" w:rsidRPr="009B2421" w:rsidRDefault="00F01F84" w:rsidP="00F01F84">
      <w:pPr>
        <w:pStyle w:val="ListParagraph"/>
        <w:ind w:left="360"/>
        <w:rPr>
          <w:rFonts w:ascii="Segoe UI" w:hAnsi="Segoe UI" w:cs="Segoe UI"/>
          <w:color w:val="171717"/>
          <w:shd w:val="clear" w:color="auto" w:fill="FFFFFF"/>
        </w:rPr>
      </w:pPr>
    </w:p>
    <w:p w14:paraId="246D0222" w14:textId="77777777" w:rsidR="009238BF" w:rsidRPr="009238BF" w:rsidRDefault="00F01F84"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sidRPr="009B2421">
        <w:rPr>
          <w:rFonts w:ascii="Segoe UI" w:eastAsia="Times New Roman" w:hAnsi="Segoe UI" w:cs="Segoe UI"/>
          <w:color w:val="171717"/>
          <w:sz w:val="24"/>
          <w:szCs w:val="24"/>
        </w:rPr>
        <w:t xml:space="preserve">You will be redirected </w:t>
      </w:r>
      <w:r w:rsidR="00FB0AB8">
        <w:rPr>
          <w:rFonts w:ascii="Segoe UI" w:eastAsia="Times New Roman" w:hAnsi="Segoe UI" w:cs="Segoe UI"/>
          <w:color w:val="171717"/>
          <w:sz w:val="24"/>
          <w:szCs w:val="24"/>
        </w:rPr>
        <w:t xml:space="preserve">to the </w:t>
      </w:r>
      <w:r w:rsidRPr="009B2421">
        <w:rPr>
          <w:rFonts w:ascii="Segoe UI" w:eastAsia="Times New Roman" w:hAnsi="Segoe UI" w:cs="Segoe UI"/>
          <w:b/>
          <w:bCs/>
          <w:color w:val="171717"/>
          <w:sz w:val="24"/>
          <w:szCs w:val="24"/>
        </w:rPr>
        <w:t>Deployment</w:t>
      </w:r>
      <w:r w:rsidR="00FB0AB8">
        <w:rPr>
          <w:rFonts w:ascii="Segoe UI" w:eastAsia="Times New Roman" w:hAnsi="Segoe UI" w:cs="Segoe UI"/>
          <w:b/>
          <w:bCs/>
          <w:color w:val="171717"/>
          <w:sz w:val="24"/>
          <w:szCs w:val="24"/>
        </w:rPr>
        <w:t xml:space="preserve"> </w:t>
      </w:r>
      <w:r w:rsidR="00FB0AB8" w:rsidRPr="00FB0AB8">
        <w:rPr>
          <w:rFonts w:ascii="Segoe UI" w:eastAsia="Times New Roman" w:hAnsi="Segoe UI" w:cs="Segoe UI"/>
          <w:color w:val="171717"/>
          <w:sz w:val="24"/>
          <w:szCs w:val="24"/>
        </w:rPr>
        <w:t>page</w:t>
      </w:r>
      <w:r w:rsidR="00FB0AB8">
        <w:rPr>
          <w:rFonts w:ascii="Segoe UI" w:eastAsia="Times New Roman" w:hAnsi="Segoe UI" w:cs="Segoe UI"/>
          <w:b/>
          <w:bCs/>
          <w:color w:val="171717"/>
          <w:sz w:val="24"/>
          <w:szCs w:val="24"/>
        </w:rPr>
        <w:t xml:space="preserve"> </w:t>
      </w:r>
      <w:r w:rsidR="00FB0AB8" w:rsidRPr="00FB0AB8">
        <w:rPr>
          <w:rFonts w:ascii="Segoe UI" w:eastAsia="Times New Roman" w:hAnsi="Segoe UI" w:cs="Segoe UI"/>
          <w:color w:val="171717"/>
          <w:sz w:val="24"/>
          <w:szCs w:val="24"/>
        </w:rPr>
        <w:t>for your new Azure Health Bot</w:t>
      </w:r>
      <w:r w:rsidRPr="009B2421">
        <w:rPr>
          <w:rFonts w:ascii="Segoe UI" w:eastAsia="Times New Roman" w:hAnsi="Segoe UI" w:cs="Segoe UI"/>
          <w:color w:val="171717"/>
          <w:sz w:val="24"/>
          <w:szCs w:val="24"/>
        </w:rPr>
        <w:t xml:space="preserve">.  </w:t>
      </w:r>
    </w:p>
    <w:p w14:paraId="717EE737" w14:textId="49941E96" w:rsidR="00F01F84" w:rsidRPr="009B2421" w:rsidRDefault="009238BF" w:rsidP="009238BF">
      <w:pPr>
        <w:pStyle w:val="ListParagraph"/>
        <w:shd w:val="clear" w:color="auto" w:fill="FFFFFF"/>
        <w:spacing w:before="100" w:beforeAutospacing="1" w:after="100" w:afterAutospacing="1" w:line="240" w:lineRule="auto"/>
        <w:ind w:left="360"/>
        <w:rPr>
          <w:rFonts w:ascii="Segoe UI" w:hAnsi="Segoe UI" w:cs="Segoe UI"/>
          <w:color w:val="171717"/>
          <w:shd w:val="clear" w:color="auto" w:fill="FFFFFF"/>
        </w:rPr>
      </w:pPr>
      <w:r>
        <w:rPr>
          <w:noProof/>
        </w:rPr>
        <w:drawing>
          <wp:inline distT="0" distB="0" distL="0" distR="0" wp14:anchorId="3A6C1D0A" wp14:editId="52663336">
            <wp:extent cx="6677025" cy="2432786"/>
            <wp:effectExtent l="19050" t="19050" r="9525" b="24765"/>
            <wp:docPr id="154" name="Picture 1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 application, email&#10;&#10;Description automatically generated"/>
                    <pic:cNvPicPr/>
                  </pic:nvPicPr>
                  <pic:blipFill>
                    <a:blip r:embed="rId24"/>
                    <a:stretch>
                      <a:fillRect/>
                    </a:stretch>
                  </pic:blipFill>
                  <pic:spPr>
                    <a:xfrm>
                      <a:off x="0" y="0"/>
                      <a:ext cx="6682583" cy="2434811"/>
                    </a:xfrm>
                    <a:prstGeom prst="rect">
                      <a:avLst/>
                    </a:prstGeom>
                    <a:ln w="6350">
                      <a:solidFill>
                        <a:schemeClr val="tx1"/>
                      </a:solidFill>
                    </a:ln>
                  </pic:spPr>
                </pic:pic>
              </a:graphicData>
            </a:graphic>
          </wp:inline>
        </w:drawing>
      </w:r>
    </w:p>
    <w:p w14:paraId="2C792045" w14:textId="77777777" w:rsidR="00F01F84" w:rsidRDefault="00F01F84" w:rsidP="00F01F84">
      <w:pPr>
        <w:pStyle w:val="ListParagraph"/>
        <w:shd w:val="clear" w:color="auto" w:fill="FFFFFF"/>
        <w:spacing w:before="100" w:beforeAutospacing="1" w:after="100" w:afterAutospacing="1"/>
        <w:ind w:left="360"/>
        <w:rPr>
          <w:rFonts w:ascii="Segoe UI" w:hAnsi="Segoe UI" w:cs="Segoe UI"/>
          <w:color w:val="171717"/>
          <w:shd w:val="clear" w:color="auto" w:fill="FFFFFF"/>
        </w:rPr>
      </w:pPr>
    </w:p>
    <w:p w14:paraId="65240A2C" w14:textId="77777777" w:rsidR="006D6C58" w:rsidRDefault="006D6C58" w:rsidP="00F01F84">
      <w:pPr>
        <w:pStyle w:val="ListParagraph"/>
        <w:shd w:val="clear" w:color="auto" w:fill="FFFFFF"/>
        <w:spacing w:before="100" w:beforeAutospacing="1" w:after="100" w:afterAutospacing="1"/>
        <w:ind w:left="360"/>
        <w:rPr>
          <w:rFonts w:ascii="Segoe UI" w:hAnsi="Segoe UI" w:cs="Segoe UI"/>
          <w:color w:val="171717"/>
          <w:shd w:val="clear" w:color="auto" w:fill="FFFFFF"/>
        </w:rPr>
      </w:pPr>
    </w:p>
    <w:p w14:paraId="500667EF" w14:textId="77777777" w:rsidR="006D6C58" w:rsidRPr="009B2421" w:rsidRDefault="006D6C58" w:rsidP="00F01F84">
      <w:pPr>
        <w:pStyle w:val="ListParagraph"/>
        <w:shd w:val="clear" w:color="auto" w:fill="FFFFFF"/>
        <w:spacing w:before="100" w:beforeAutospacing="1" w:after="100" w:afterAutospacing="1"/>
        <w:ind w:left="360"/>
        <w:rPr>
          <w:rFonts w:ascii="Segoe UI" w:hAnsi="Segoe UI" w:cs="Segoe UI"/>
          <w:color w:val="171717"/>
          <w:shd w:val="clear" w:color="auto" w:fill="FFFFFF"/>
        </w:rPr>
      </w:pPr>
    </w:p>
    <w:p w14:paraId="3DD7B123" w14:textId="4029F671" w:rsidR="00F01F84" w:rsidRPr="00CA4362" w:rsidRDefault="00F01F84"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sidRPr="009B2421">
        <w:rPr>
          <w:rFonts w:ascii="Segoe UI" w:eastAsia="Times New Roman" w:hAnsi="Segoe UI" w:cs="Segoe UI"/>
          <w:color w:val="171717"/>
          <w:sz w:val="24"/>
          <w:szCs w:val="24"/>
        </w:rPr>
        <w:lastRenderedPageBreak/>
        <w:t>When</w:t>
      </w:r>
      <w:r w:rsidR="009238BF">
        <w:rPr>
          <w:rFonts w:ascii="Segoe UI" w:eastAsia="Times New Roman" w:hAnsi="Segoe UI" w:cs="Segoe UI"/>
          <w:color w:val="171717"/>
          <w:sz w:val="24"/>
          <w:szCs w:val="24"/>
        </w:rPr>
        <w:t xml:space="preserve"> deployment is complete, the</w:t>
      </w:r>
      <w:r w:rsidRPr="009B2421">
        <w:rPr>
          <w:rFonts w:ascii="Segoe UI" w:eastAsia="Times New Roman" w:hAnsi="Segoe UI" w:cs="Segoe UI"/>
          <w:color w:val="171717"/>
          <w:sz w:val="24"/>
          <w:szCs w:val="24"/>
        </w:rPr>
        <w:t xml:space="preserve"> </w:t>
      </w:r>
      <w:r w:rsidRPr="009B2421">
        <w:rPr>
          <w:rFonts w:ascii="Segoe UI" w:eastAsia="Times New Roman" w:hAnsi="Segoe UI" w:cs="Segoe UI"/>
          <w:b/>
          <w:bCs/>
          <w:color w:val="171717"/>
          <w:sz w:val="24"/>
          <w:szCs w:val="24"/>
        </w:rPr>
        <w:t>Go to resource</w:t>
      </w:r>
      <w:r w:rsidRPr="009B2421">
        <w:rPr>
          <w:rFonts w:ascii="Segoe UI" w:eastAsia="Times New Roman" w:hAnsi="Segoe UI" w:cs="Segoe UI"/>
          <w:color w:val="171717"/>
          <w:sz w:val="24"/>
          <w:szCs w:val="24"/>
        </w:rPr>
        <w:t xml:space="preserve"> button </w:t>
      </w:r>
      <w:r w:rsidR="009238BF">
        <w:rPr>
          <w:rFonts w:ascii="Segoe UI" w:eastAsia="Times New Roman" w:hAnsi="Segoe UI" w:cs="Segoe UI"/>
          <w:color w:val="171717"/>
          <w:sz w:val="24"/>
          <w:szCs w:val="24"/>
        </w:rPr>
        <w:t>will</w:t>
      </w:r>
      <w:r w:rsidRPr="009B2421">
        <w:rPr>
          <w:rFonts w:ascii="Segoe UI" w:eastAsia="Times New Roman" w:hAnsi="Segoe UI" w:cs="Segoe UI"/>
          <w:color w:val="171717"/>
          <w:sz w:val="24"/>
          <w:szCs w:val="24"/>
        </w:rPr>
        <w:t xml:space="preserve"> enable</w:t>
      </w:r>
      <w:r w:rsidR="009238BF">
        <w:rPr>
          <w:rFonts w:ascii="Segoe UI" w:eastAsia="Times New Roman" w:hAnsi="Segoe UI" w:cs="Segoe UI"/>
          <w:color w:val="171717"/>
          <w:sz w:val="24"/>
          <w:szCs w:val="24"/>
        </w:rPr>
        <w:t xml:space="preserve">.  </w:t>
      </w:r>
      <w:r w:rsidR="006D6C58" w:rsidRPr="009B2421">
        <w:rPr>
          <w:rFonts w:ascii="Segoe UI" w:eastAsia="Times New Roman" w:hAnsi="Segoe UI" w:cs="Segoe UI"/>
          <w:color w:val="171717"/>
          <w:sz w:val="24"/>
          <w:szCs w:val="24"/>
        </w:rPr>
        <w:t>Please wait until deployment is complete for the Azure Health Bot</w:t>
      </w:r>
      <w:r w:rsidR="0023785B">
        <w:rPr>
          <w:rFonts w:ascii="Segoe UI" w:eastAsia="Times New Roman" w:hAnsi="Segoe UI" w:cs="Segoe UI"/>
          <w:color w:val="171717"/>
          <w:sz w:val="24"/>
          <w:szCs w:val="24"/>
        </w:rPr>
        <w:t xml:space="preserve">, </w:t>
      </w:r>
      <w:r w:rsidR="006D6C58">
        <w:rPr>
          <w:rFonts w:ascii="Segoe UI" w:eastAsia="Times New Roman" w:hAnsi="Segoe UI" w:cs="Segoe UI"/>
          <w:color w:val="171717"/>
          <w:sz w:val="24"/>
          <w:szCs w:val="24"/>
        </w:rPr>
        <w:t>then s</w:t>
      </w:r>
      <w:r w:rsidR="008E6971">
        <w:rPr>
          <w:rFonts w:ascii="Segoe UI" w:eastAsia="Times New Roman" w:hAnsi="Segoe UI" w:cs="Segoe UI"/>
          <w:color w:val="171717"/>
          <w:sz w:val="24"/>
          <w:szCs w:val="24"/>
        </w:rPr>
        <w:t xml:space="preserve">elect </w:t>
      </w:r>
      <w:r w:rsidR="008E6971" w:rsidRPr="008E6971">
        <w:rPr>
          <w:rFonts w:ascii="Segoe UI" w:eastAsia="Times New Roman" w:hAnsi="Segoe UI" w:cs="Segoe UI"/>
          <w:b/>
          <w:bCs/>
          <w:color w:val="171717"/>
          <w:sz w:val="24"/>
          <w:szCs w:val="24"/>
        </w:rPr>
        <w:t>Go to resource</w:t>
      </w:r>
      <w:r w:rsidR="008E6971">
        <w:rPr>
          <w:rFonts w:ascii="Segoe UI" w:eastAsia="Times New Roman" w:hAnsi="Segoe UI" w:cs="Segoe UI"/>
          <w:b/>
          <w:bCs/>
          <w:color w:val="171717"/>
          <w:sz w:val="24"/>
          <w:szCs w:val="24"/>
        </w:rPr>
        <w:t xml:space="preserve"> </w:t>
      </w:r>
      <w:r w:rsidR="008E6971">
        <w:rPr>
          <w:rFonts w:ascii="Segoe UI" w:eastAsia="Times New Roman" w:hAnsi="Segoe UI" w:cs="Segoe UI"/>
          <w:color w:val="171717"/>
          <w:sz w:val="24"/>
          <w:szCs w:val="24"/>
        </w:rPr>
        <w:t>when enabled.</w:t>
      </w:r>
    </w:p>
    <w:p w14:paraId="16B35CCA" w14:textId="35C78CD6" w:rsidR="00F01F84" w:rsidRPr="00CA4362" w:rsidRDefault="00CA4362" w:rsidP="00CA4362">
      <w:pPr>
        <w:pStyle w:val="ListParagraph"/>
        <w:shd w:val="clear" w:color="auto" w:fill="FFFFFF"/>
        <w:spacing w:before="100" w:beforeAutospacing="1" w:after="100" w:afterAutospacing="1" w:line="240" w:lineRule="auto"/>
        <w:ind w:left="360"/>
        <w:rPr>
          <w:rFonts w:ascii="Segoe UI" w:hAnsi="Segoe UI" w:cs="Segoe UI"/>
          <w:color w:val="171717"/>
          <w:shd w:val="clear" w:color="auto" w:fill="FFFFFF"/>
        </w:rPr>
      </w:pPr>
      <w:r>
        <w:rPr>
          <w:noProof/>
        </w:rPr>
        <w:drawing>
          <wp:inline distT="0" distB="0" distL="0" distR="0" wp14:anchorId="76252B4B" wp14:editId="74E98152">
            <wp:extent cx="6506129" cy="2371725"/>
            <wp:effectExtent l="19050" t="19050" r="28575" b="9525"/>
            <wp:docPr id="155" name="Picture 1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text, application, email&#10;&#10;Description automatically generated"/>
                    <pic:cNvPicPr/>
                  </pic:nvPicPr>
                  <pic:blipFill>
                    <a:blip r:embed="rId25"/>
                    <a:stretch>
                      <a:fillRect/>
                    </a:stretch>
                  </pic:blipFill>
                  <pic:spPr>
                    <a:xfrm>
                      <a:off x="0" y="0"/>
                      <a:ext cx="6509083" cy="2372802"/>
                    </a:xfrm>
                    <a:prstGeom prst="rect">
                      <a:avLst/>
                    </a:prstGeom>
                    <a:ln w="6350">
                      <a:solidFill>
                        <a:schemeClr val="tx1"/>
                      </a:solidFill>
                    </a:ln>
                  </pic:spPr>
                </pic:pic>
              </a:graphicData>
            </a:graphic>
          </wp:inline>
        </w:drawing>
      </w:r>
    </w:p>
    <w:p w14:paraId="79FB7963" w14:textId="77777777" w:rsidR="00F01F84" w:rsidRPr="009B2421" w:rsidRDefault="00F01F84" w:rsidP="00F01F84">
      <w:pPr>
        <w:pStyle w:val="ListParagraph"/>
        <w:ind w:left="360"/>
        <w:rPr>
          <w:rFonts w:ascii="Segoe UI" w:hAnsi="Segoe UI" w:cs="Segoe UI"/>
          <w:color w:val="171717"/>
          <w:shd w:val="clear" w:color="auto" w:fill="FFFFFF"/>
        </w:rPr>
      </w:pPr>
    </w:p>
    <w:p w14:paraId="3255B6B5" w14:textId="474C3FCB" w:rsidR="00C96398" w:rsidRPr="00C96398" w:rsidRDefault="00F01F84"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sidRPr="009B2421">
        <w:rPr>
          <w:rFonts w:ascii="Segoe UI" w:eastAsia="Times New Roman" w:hAnsi="Segoe UI" w:cs="Segoe UI"/>
          <w:color w:val="171717"/>
          <w:sz w:val="24"/>
          <w:szCs w:val="24"/>
        </w:rPr>
        <w:t xml:space="preserve">You will be redirected to </w:t>
      </w:r>
      <w:r w:rsidR="00BD382B">
        <w:rPr>
          <w:rFonts w:ascii="Segoe UI" w:eastAsia="Times New Roman" w:hAnsi="Segoe UI" w:cs="Segoe UI"/>
          <w:color w:val="171717"/>
          <w:sz w:val="24"/>
          <w:szCs w:val="24"/>
        </w:rPr>
        <w:t>the</w:t>
      </w:r>
      <w:r w:rsidRPr="009B2421">
        <w:rPr>
          <w:rFonts w:ascii="Segoe UI" w:eastAsia="Times New Roman" w:hAnsi="Segoe UI" w:cs="Segoe UI"/>
          <w:color w:val="171717"/>
          <w:sz w:val="24"/>
          <w:szCs w:val="24"/>
        </w:rPr>
        <w:t xml:space="preserve"> </w:t>
      </w:r>
      <w:r w:rsidRPr="009B2421">
        <w:rPr>
          <w:rFonts w:ascii="Segoe UI" w:eastAsia="Times New Roman" w:hAnsi="Segoe UI" w:cs="Segoe UI"/>
          <w:b/>
          <w:bCs/>
          <w:color w:val="171717"/>
          <w:sz w:val="24"/>
          <w:szCs w:val="24"/>
        </w:rPr>
        <w:t>Resource</w:t>
      </w:r>
      <w:r w:rsidRPr="009B2421">
        <w:rPr>
          <w:rFonts w:ascii="Segoe UI" w:eastAsia="Times New Roman" w:hAnsi="Segoe UI" w:cs="Segoe UI"/>
          <w:color w:val="171717"/>
          <w:sz w:val="24"/>
          <w:szCs w:val="24"/>
        </w:rPr>
        <w:t xml:space="preserve"> page</w:t>
      </w:r>
      <w:r w:rsidR="00BD382B">
        <w:rPr>
          <w:rFonts w:ascii="Segoe UI" w:eastAsia="Times New Roman" w:hAnsi="Segoe UI" w:cs="Segoe UI"/>
          <w:color w:val="171717"/>
          <w:sz w:val="24"/>
          <w:szCs w:val="24"/>
        </w:rPr>
        <w:t xml:space="preserve"> for your new Azure Health Bot</w:t>
      </w:r>
      <w:r w:rsidRPr="009B2421">
        <w:rPr>
          <w:rFonts w:ascii="Segoe UI" w:eastAsia="Times New Roman" w:hAnsi="Segoe UI" w:cs="Segoe UI"/>
          <w:color w:val="171717"/>
          <w:sz w:val="24"/>
          <w:szCs w:val="24"/>
        </w:rPr>
        <w:t xml:space="preserve">.  </w:t>
      </w:r>
      <w:r w:rsidR="00C96398">
        <w:rPr>
          <w:rFonts w:ascii="Segoe UI" w:eastAsia="Times New Roman" w:hAnsi="Segoe UI" w:cs="Segoe UI"/>
          <w:color w:val="171717"/>
          <w:sz w:val="24"/>
          <w:szCs w:val="24"/>
        </w:rPr>
        <w:t>Click</w:t>
      </w:r>
      <w:r w:rsidRPr="009B2421">
        <w:rPr>
          <w:rFonts w:ascii="Segoe UI" w:eastAsia="Times New Roman" w:hAnsi="Segoe UI" w:cs="Segoe UI"/>
          <w:color w:val="171717"/>
          <w:sz w:val="24"/>
          <w:szCs w:val="24"/>
        </w:rPr>
        <w:t xml:space="preserve"> the</w:t>
      </w:r>
      <w:r w:rsidRPr="009B2421">
        <w:rPr>
          <w:rFonts w:ascii="Segoe UI" w:eastAsia="Times New Roman" w:hAnsi="Segoe UI" w:cs="Segoe UI"/>
          <w:b/>
          <w:bCs/>
          <w:color w:val="171717"/>
          <w:sz w:val="24"/>
          <w:szCs w:val="24"/>
        </w:rPr>
        <w:t xml:space="preserve"> Management portal </w:t>
      </w:r>
      <w:r w:rsidRPr="009B2421">
        <w:rPr>
          <w:rFonts w:ascii="Segoe UI" w:eastAsia="Times New Roman" w:hAnsi="Segoe UI" w:cs="Segoe UI"/>
          <w:color w:val="171717"/>
          <w:sz w:val="24"/>
          <w:szCs w:val="24"/>
        </w:rPr>
        <w:t>link</w:t>
      </w:r>
      <w:r w:rsidR="00BD382B">
        <w:rPr>
          <w:rFonts w:ascii="Segoe UI" w:eastAsia="Times New Roman" w:hAnsi="Segoe UI" w:cs="Segoe UI"/>
          <w:color w:val="171717"/>
          <w:sz w:val="24"/>
          <w:szCs w:val="24"/>
        </w:rPr>
        <w:t xml:space="preserve"> </w:t>
      </w:r>
      <w:r w:rsidR="0023785B">
        <w:rPr>
          <w:rFonts w:ascii="Segoe UI" w:eastAsia="Times New Roman" w:hAnsi="Segoe UI" w:cs="Segoe UI"/>
          <w:color w:val="171717"/>
          <w:sz w:val="24"/>
          <w:szCs w:val="24"/>
        </w:rPr>
        <w:t>in the Essential</w:t>
      </w:r>
      <w:r w:rsidR="00EF3B82">
        <w:rPr>
          <w:rFonts w:ascii="Segoe UI" w:eastAsia="Times New Roman" w:hAnsi="Segoe UI" w:cs="Segoe UI"/>
          <w:color w:val="171717"/>
          <w:sz w:val="24"/>
          <w:szCs w:val="24"/>
        </w:rPr>
        <w:t xml:space="preserve"> section</w:t>
      </w:r>
      <w:r w:rsidR="00C96398">
        <w:rPr>
          <w:rFonts w:ascii="Segoe UI" w:eastAsia="Times New Roman" w:hAnsi="Segoe UI" w:cs="Segoe UI"/>
          <w:color w:val="171717"/>
          <w:sz w:val="24"/>
          <w:szCs w:val="24"/>
        </w:rPr>
        <w:t xml:space="preserve"> to open your Azure</w:t>
      </w:r>
      <w:r w:rsidR="00293CEE">
        <w:rPr>
          <w:rFonts w:ascii="Segoe UI" w:eastAsia="Times New Roman" w:hAnsi="Segoe UI" w:cs="Segoe UI"/>
          <w:color w:val="171717"/>
          <w:sz w:val="24"/>
          <w:szCs w:val="24"/>
        </w:rPr>
        <w:t xml:space="preserve"> Health</w:t>
      </w:r>
      <w:r w:rsidR="00C96398">
        <w:rPr>
          <w:rFonts w:ascii="Segoe UI" w:eastAsia="Times New Roman" w:hAnsi="Segoe UI" w:cs="Segoe UI"/>
          <w:color w:val="171717"/>
          <w:sz w:val="24"/>
          <w:szCs w:val="24"/>
        </w:rPr>
        <w:t xml:space="preserve"> Bot instance</w:t>
      </w:r>
      <w:r w:rsidR="00293CEE">
        <w:rPr>
          <w:rFonts w:ascii="Segoe UI" w:eastAsia="Times New Roman" w:hAnsi="Segoe UI" w:cs="Segoe UI"/>
          <w:color w:val="171717"/>
          <w:sz w:val="24"/>
          <w:szCs w:val="24"/>
        </w:rPr>
        <w:t xml:space="preserve"> configuration page</w:t>
      </w:r>
      <w:r w:rsidR="00C96398">
        <w:rPr>
          <w:rFonts w:ascii="Segoe UI" w:eastAsia="Times New Roman" w:hAnsi="Segoe UI" w:cs="Segoe UI"/>
          <w:color w:val="171717"/>
          <w:sz w:val="24"/>
          <w:szCs w:val="24"/>
        </w:rPr>
        <w:t>.</w:t>
      </w:r>
    </w:p>
    <w:p w14:paraId="347CE163" w14:textId="77777777" w:rsidR="00C96398" w:rsidRDefault="00C96398" w:rsidP="00C96398">
      <w:pPr>
        <w:pStyle w:val="ListParagraph"/>
        <w:shd w:val="clear" w:color="auto" w:fill="FFFFFF"/>
        <w:spacing w:before="100" w:beforeAutospacing="1" w:after="100" w:afterAutospacing="1" w:line="240" w:lineRule="auto"/>
        <w:ind w:left="360"/>
        <w:rPr>
          <w:rFonts w:ascii="Segoe UI" w:hAnsi="Segoe UI" w:cs="Segoe UI"/>
          <w:b/>
          <w:bCs/>
          <w:i/>
          <w:iCs/>
          <w:color w:val="171717"/>
          <w:shd w:val="clear" w:color="auto" w:fill="FFFFFF"/>
        </w:rPr>
      </w:pPr>
    </w:p>
    <w:p w14:paraId="3F6CBA29" w14:textId="63D91370" w:rsidR="00F01F84" w:rsidRPr="00C96398" w:rsidRDefault="00F01F84" w:rsidP="00C96398">
      <w:pPr>
        <w:pStyle w:val="ListParagraph"/>
        <w:shd w:val="clear" w:color="auto" w:fill="FFFFFF"/>
        <w:spacing w:before="100" w:beforeAutospacing="1" w:after="100" w:afterAutospacing="1" w:line="240" w:lineRule="auto"/>
        <w:ind w:left="360"/>
        <w:rPr>
          <w:rFonts w:ascii="Segoe UI" w:hAnsi="Segoe UI" w:cs="Segoe UI"/>
          <w:color w:val="C00000"/>
          <w:shd w:val="clear" w:color="auto" w:fill="FFFFFF"/>
        </w:rPr>
      </w:pPr>
      <w:r w:rsidRPr="00C96398">
        <w:rPr>
          <w:rFonts w:ascii="Segoe UI" w:hAnsi="Segoe UI" w:cs="Segoe UI"/>
          <w:i/>
          <w:iCs/>
          <w:color w:val="C00000"/>
          <w:shd w:val="clear" w:color="auto" w:fill="FFFFFF"/>
        </w:rPr>
        <w:t xml:space="preserve">Note: Please copy this Management </w:t>
      </w:r>
      <w:r w:rsidR="00C96398">
        <w:rPr>
          <w:rFonts w:ascii="Segoe UI" w:hAnsi="Segoe UI" w:cs="Segoe UI"/>
          <w:i/>
          <w:iCs/>
          <w:color w:val="C00000"/>
          <w:shd w:val="clear" w:color="auto" w:fill="FFFFFF"/>
        </w:rPr>
        <w:t>p</w:t>
      </w:r>
      <w:r w:rsidRPr="00C96398">
        <w:rPr>
          <w:rFonts w:ascii="Segoe UI" w:hAnsi="Segoe UI" w:cs="Segoe UI"/>
          <w:i/>
          <w:iCs/>
          <w:color w:val="C00000"/>
          <w:shd w:val="clear" w:color="auto" w:fill="FFFFFF"/>
        </w:rPr>
        <w:t>ortal link and store it to access the Health Bot later.</w:t>
      </w:r>
    </w:p>
    <w:p w14:paraId="492E7FA6" w14:textId="67764341" w:rsidR="00F01F84" w:rsidRPr="009B2421" w:rsidRDefault="00F01F84" w:rsidP="00F01F84">
      <w:pPr>
        <w:pStyle w:val="ListParagraph"/>
        <w:shd w:val="clear" w:color="auto" w:fill="FFFFFF"/>
        <w:spacing w:before="100" w:beforeAutospacing="1" w:after="100" w:afterAutospacing="1"/>
        <w:ind w:left="360"/>
        <w:rPr>
          <w:rFonts w:ascii="Segoe UI" w:hAnsi="Segoe UI" w:cs="Segoe UI"/>
          <w:b/>
          <w:bCs/>
          <w:i/>
          <w:iCs/>
          <w:color w:val="171717"/>
          <w:shd w:val="clear" w:color="auto" w:fill="FFFFFF"/>
        </w:rPr>
      </w:pPr>
      <w:r w:rsidRPr="009B2421">
        <w:rPr>
          <w:rFonts w:ascii="Segoe UI" w:hAnsi="Segoe UI" w:cs="Segoe UI"/>
          <w:noProof/>
        </w:rPr>
        <mc:AlternateContent>
          <mc:Choice Requires="wps">
            <w:drawing>
              <wp:anchor distT="0" distB="0" distL="114300" distR="114300" simplePos="0" relativeHeight="251658246" behindDoc="0" locked="0" layoutInCell="1" allowOverlap="1" wp14:anchorId="3B21FFC5" wp14:editId="60F9BA8B">
                <wp:simplePos x="0" y="0"/>
                <wp:positionH relativeFrom="column">
                  <wp:posOffset>1112520</wp:posOffset>
                </wp:positionH>
                <wp:positionV relativeFrom="paragraph">
                  <wp:posOffset>661035</wp:posOffset>
                </wp:positionV>
                <wp:extent cx="1230630" cy="118745"/>
                <wp:effectExtent l="0" t="0" r="26670" b="14605"/>
                <wp:wrapNone/>
                <wp:docPr id="140" name="Rectangle 1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30630" cy="11874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ED2B869" id="Rectangle 140" o:spid="_x0000_s1026" style="position:absolute;margin-left:87.6pt;margin-top:52.05pt;width:96.9pt;height:9.3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" fillcolor="white [3212]" strokecolor="white [3212]" strokeweight="1pt">
                <v:path arrowok="t"/>
              </v:rect>
            </w:pict>
          </mc:Fallback>
        </mc:AlternateContent>
      </w:r>
      <w:r w:rsidRPr="009B2421">
        <w:rPr>
          <w:rFonts w:ascii="Segoe UI" w:hAnsi="Segoe UI" w:cs="Segoe UI"/>
          <w:noProof/>
        </w:rPr>
        <mc:AlternateContent>
          <mc:Choice Requires="wps">
            <w:drawing>
              <wp:anchor distT="0" distB="0" distL="114300" distR="114300" simplePos="0" relativeHeight="251658248" behindDoc="0" locked="0" layoutInCell="1" allowOverlap="1" wp14:anchorId="225DFBAA" wp14:editId="68C41130">
                <wp:simplePos x="0" y="0"/>
                <wp:positionH relativeFrom="column">
                  <wp:posOffset>3409950</wp:posOffset>
                </wp:positionH>
                <wp:positionV relativeFrom="paragraph">
                  <wp:posOffset>184150</wp:posOffset>
                </wp:positionV>
                <wp:extent cx="3124200" cy="395605"/>
                <wp:effectExtent l="0" t="0" r="19050" b="23495"/>
                <wp:wrapNone/>
                <wp:docPr id="139" name="Rectangle 1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24200" cy="395605"/>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rect w14:anchorId="42750FE9" id="Rectangle 139" o:spid="_x0000_s1026" style="position:absolute;margin-left:268.5pt;margin-top:14.5pt;width:246pt;height:31.1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" filled="f" strokecolor="#e00" strokeweight="1pt">
                <v:path arrowok="t"/>
              </v:rect>
            </w:pict>
          </mc:Fallback>
        </mc:AlternateContent>
      </w:r>
      <w:r w:rsidRPr="009B2421">
        <w:rPr>
          <w:rFonts w:ascii="Segoe UI" w:hAnsi="Segoe UI" w:cs="Segoe UI"/>
          <w:noProof/>
        </w:rPr>
        <mc:AlternateContent>
          <mc:Choice Requires="wpi">
            <w:drawing>
              <wp:anchor distT="0" distB="0" distL="114300" distR="114300" simplePos="0" relativeHeight="251658249" behindDoc="0" locked="0" layoutInCell="1" allowOverlap="1" wp14:anchorId="0A8C6D19" wp14:editId="4488E8E8">
                <wp:simplePos x="0" y="0"/>
                <wp:positionH relativeFrom="column">
                  <wp:posOffset>1038225</wp:posOffset>
                </wp:positionH>
                <wp:positionV relativeFrom="paragraph">
                  <wp:posOffset>504825</wp:posOffset>
                </wp:positionV>
                <wp:extent cx="1244600" cy="83820"/>
                <wp:effectExtent l="76200" t="81915" r="69850" b="72390"/>
                <wp:wrapNone/>
                <wp:docPr id="138" name="Ink 138"/>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6">
                      <w14:nvContentPartPr>
                        <w14:cNvContentPartPr>
                          <a14:cpLocks xmlns:a14="http://schemas.microsoft.com/office/drawing/2010/main" noRot="1" noChangeAspect="1" noEditPoints="1" noChangeArrowheads="1" noChangeShapeType="1"/>
                        </w14:cNvContentPartPr>
                      </w14:nvContentPartPr>
                      <w14:xfrm>
                        <a:off x="0" y="0"/>
                        <a:ext cx="1244600" cy="83820"/>
                      </w14:xfrm>
                    </w14:contentPart>
                  </a:graphicData>
                </a:graphic>
                <wp14:sizeRelH relativeFrom="page">
                  <wp14:pctWidth>0</wp14:pctWidth>
                </wp14:sizeRelH>
                <wp14:sizeRelV relativeFrom="page">
                  <wp14:pctHeight>0</wp14:pctHeight>
                </wp14:sizeRelV>
              </wp:anchor>
            </w:drawing>
          </mc:Choice>
          <mc:Fallback>
            <w:pict>
              <v:shape w14:anchorId="3436478A" id="Ink 138" o:spid="_x0000_s1026" type="#_x0000_t75" style="position:absolute;margin-left:78.9pt;margin-top:36.8pt;width:103.65pt;height:12.4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">
                <v:imagedata r:id="rId27" o:title=""/>
                <o:lock v:ext="edit" rotation="t" verticies="t" shapetype="t"/>
              </v:shape>
            </w:pict>
          </mc:Fallback>
        </mc:AlternateContent>
      </w:r>
      <w:r w:rsidRPr="009B2421">
        <w:rPr>
          <w:rFonts w:ascii="Segoe UI" w:hAnsi="Segoe UI" w:cs="Segoe UI"/>
          <w:noProof/>
        </w:rPr>
        <mc:AlternateContent>
          <mc:Choice Requires="wpi">
            <w:drawing>
              <wp:anchor distT="0" distB="0" distL="114300" distR="114300" simplePos="0" relativeHeight="251658247" behindDoc="0" locked="0" layoutInCell="1" allowOverlap="1" wp14:anchorId="4841FE5F" wp14:editId="287FD1B5">
                <wp:simplePos x="0" y="0"/>
                <wp:positionH relativeFrom="column">
                  <wp:posOffset>2417445</wp:posOffset>
                </wp:positionH>
                <wp:positionV relativeFrom="paragraph">
                  <wp:posOffset>721360</wp:posOffset>
                </wp:positionV>
                <wp:extent cx="137160" cy="126365"/>
                <wp:effectExtent l="112395" t="107950" r="102870" b="99060"/>
                <wp:wrapNone/>
                <wp:docPr id="137" name="Ink 137"/>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28">
                      <w14:nvContentPartPr>
                        <w14:cNvContentPartPr>
                          <a14:cpLocks xmlns:a14="http://schemas.microsoft.com/office/drawing/2010/main" noRot="1" noChangeAspect="1" noEditPoints="1" noChangeArrowheads="1" noChangeShapeType="1"/>
                        </w14:cNvContentPartPr>
                      </w14:nvContentPartPr>
                      <w14:xfrm>
                        <a:off x="0" y="0"/>
                        <a:ext cx="137160" cy="126365"/>
                      </w14:xfrm>
                    </w14:contentPart>
                  </a:graphicData>
                </a:graphic>
                <wp14:sizeRelH relativeFrom="page">
                  <wp14:pctWidth>0</wp14:pctWidth>
                </wp14:sizeRelH>
                <wp14:sizeRelV relativeFrom="page">
                  <wp14:pctHeight>0</wp14:pctHeight>
                </wp14:sizeRelV>
              </wp:anchor>
            </w:drawing>
          </mc:Choice>
          <mc:Fallback>
            <w:pict>
              <v:shape w14:anchorId="7A6FF878" id="Ink 137" o:spid="_x0000_s1026" type="#_x0000_t75" style="position:absolute;margin-left:185.4pt;margin-top:-1684.45pt;width:20.7pt;height:348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">
                <v:imagedata r:id="rId29" o:title=""/>
                <o:lock v:ext="edit" rotation="t" verticies="t" shapetype="t"/>
              </v:shape>
            </w:pict>
          </mc:Fallback>
        </mc:AlternateContent>
      </w:r>
      <w:r w:rsidRPr="009B2421">
        <w:rPr>
          <w:rFonts w:ascii="Segoe UI" w:hAnsi="Segoe UI" w:cs="Segoe UI"/>
          <w:noProof/>
        </w:rPr>
        <mc:AlternateContent>
          <mc:Choice Requires="wpi">
            <w:drawing>
              <wp:anchor distT="0" distB="0" distL="114300" distR="114300" simplePos="0" relativeHeight="251658245" behindDoc="0" locked="0" layoutInCell="1" allowOverlap="1" wp14:anchorId="26C85562" wp14:editId="4E8EEB67">
                <wp:simplePos x="0" y="0"/>
                <wp:positionH relativeFrom="column">
                  <wp:posOffset>2169160</wp:posOffset>
                </wp:positionH>
                <wp:positionV relativeFrom="paragraph">
                  <wp:posOffset>775335</wp:posOffset>
                </wp:positionV>
                <wp:extent cx="126365" cy="126365"/>
                <wp:effectExtent l="111760" t="104775" r="104775" b="102235"/>
                <wp:wrapNone/>
                <wp:docPr id="136" name="Ink 136"/>
                <wp:cNvGraphicFramePr>
                  <a:graphicFrameLocks xmlns:a="http://schemas.openxmlformats.org/drawingml/2006/main" noChangeAspect="1"/>
                </wp:cNvGraphicFramePr>
                <a:graphic xmlns:a="http://schemas.openxmlformats.org/drawingml/2006/main">
                  <a:graphicData uri="http://schemas.microsoft.com/office/word/2010/wordprocessingInk">
                    <w14:contentPart bwMode="auto" r:id="rId30">
                      <w14:nvContentPartPr>
                        <w14:cNvContentPartPr>
                          <a14:cpLocks xmlns:a14="http://schemas.microsoft.com/office/drawing/2010/main" noRot="1" noChangeAspect="1" noEditPoints="1" noChangeArrowheads="1" noChangeShapeType="1"/>
                        </w14:cNvContentPartPr>
                      </w14:nvContentPartPr>
                      <w14:xfrm>
                        <a:off x="0" y="0"/>
                        <a:ext cx="126365" cy="126365"/>
                      </w14:xfrm>
                    </w14:contentPart>
                  </a:graphicData>
                </a:graphic>
                <wp14:sizeRelH relativeFrom="page">
                  <wp14:pctWidth>0</wp14:pctWidth>
                </wp14:sizeRelH>
                <wp14:sizeRelV relativeFrom="page">
                  <wp14:pctHeight>0</wp14:pctHeight>
                </wp14:sizeRelV>
              </wp:anchor>
            </w:drawing>
          </mc:Choice>
          <mc:Fallback>
            <w:pict>
              <v:shape w14:anchorId="055E1B1E" id="Ink 136" o:spid="_x0000_s1026" type="#_x0000_t75" style="position:absolute;margin-left:-1570.45pt;margin-top:-1680.2pt;width:3482.5pt;height:3482.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">
                <v:imagedata r:id="rId31" o:title=""/>
                <o:lock v:ext="edit" rotation="t" verticies="t" shapetype="t"/>
              </v:shape>
            </w:pict>
          </mc:Fallback>
        </mc:AlternateContent>
      </w:r>
      <w:r w:rsidRPr="009B2421">
        <w:rPr>
          <w:rFonts w:ascii="Segoe UI" w:hAnsi="Segoe UI" w:cs="Segoe UI"/>
          <w:noProof/>
          <w:shd w:val="clear" w:color="auto" w:fill="FFFFFF"/>
        </w:rPr>
        <w:drawing>
          <wp:inline distT="0" distB="0" distL="0" distR="0" wp14:anchorId="5B5BBA35" wp14:editId="69035D3E">
            <wp:extent cx="6407372" cy="1000125"/>
            <wp:effectExtent l="19050" t="19050" r="0" b="0"/>
            <wp:docPr id="128" name="Picture 1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 letter&#10;&#10;Description automatically generated"/>
                    <pic:cNvPicPr/>
                  </pic:nvPicPr>
                  <pic:blipFill>
                    <a:blip r:embed="rId32"/>
                    <a:stretch>
                      <a:fillRect/>
                    </a:stretch>
                  </pic:blipFill>
                  <pic:spPr>
                    <a:xfrm>
                      <a:off x="0" y="0"/>
                      <a:ext cx="6410895" cy="1000675"/>
                    </a:xfrm>
                    <a:prstGeom prst="rect">
                      <a:avLst/>
                    </a:prstGeom>
                    <a:ln w="6350">
                      <a:solidFill>
                        <a:schemeClr val="tx1"/>
                      </a:solidFill>
                    </a:ln>
                  </pic:spPr>
                </pic:pic>
              </a:graphicData>
            </a:graphic>
          </wp:inline>
        </w:drawing>
      </w:r>
    </w:p>
    <w:p w14:paraId="17E3EB75" w14:textId="77777777" w:rsidR="00F01F84" w:rsidRPr="009B2421" w:rsidRDefault="00F01F84" w:rsidP="00F01F84">
      <w:pPr>
        <w:pStyle w:val="ListParagraph"/>
        <w:shd w:val="clear" w:color="auto" w:fill="FFFFFF"/>
        <w:spacing w:before="100" w:beforeAutospacing="1" w:after="100" w:afterAutospacing="1"/>
        <w:ind w:left="360"/>
        <w:rPr>
          <w:rFonts w:ascii="Segoe UI" w:hAnsi="Segoe UI" w:cs="Segoe UI"/>
          <w:b/>
          <w:bCs/>
          <w:i/>
          <w:iCs/>
          <w:color w:val="171717"/>
          <w:shd w:val="clear" w:color="auto" w:fill="FFFFFF"/>
        </w:rPr>
      </w:pPr>
    </w:p>
    <w:p w14:paraId="1DCCAD6A" w14:textId="16FEF48C" w:rsidR="00F01F84" w:rsidRPr="009B2421" w:rsidRDefault="00293CEE" w:rsidP="00F01F84">
      <w:pPr>
        <w:pStyle w:val="ListParagraph"/>
        <w:numPr>
          <w:ilvl w:val="0"/>
          <w:numId w:val="12"/>
        </w:numPr>
        <w:shd w:val="clear" w:color="auto" w:fill="FFFFFF"/>
        <w:spacing w:before="100" w:beforeAutospacing="1" w:after="100" w:afterAutospacing="1" w:line="240" w:lineRule="auto"/>
        <w:ind w:left="360"/>
        <w:rPr>
          <w:rFonts w:ascii="Segoe UI" w:hAnsi="Segoe UI" w:cs="Segoe UI"/>
          <w:color w:val="171717"/>
          <w:shd w:val="clear" w:color="auto" w:fill="FFFFFF"/>
        </w:rPr>
      </w:pPr>
      <w:r>
        <w:rPr>
          <w:rFonts w:ascii="Segoe UI" w:hAnsi="Segoe UI" w:cs="Segoe UI"/>
          <w:color w:val="171717"/>
          <w:shd w:val="clear" w:color="auto" w:fill="FFFFFF"/>
        </w:rPr>
        <w:t>You will be</w:t>
      </w:r>
      <w:r w:rsidR="00F01F84" w:rsidRPr="009B2421">
        <w:rPr>
          <w:rFonts w:ascii="Segoe UI" w:hAnsi="Segoe UI" w:cs="Segoe UI"/>
          <w:color w:val="171717"/>
          <w:shd w:val="clear" w:color="auto" w:fill="FFFFFF"/>
        </w:rPr>
        <w:t xml:space="preserve"> navigate</w:t>
      </w:r>
      <w:r>
        <w:rPr>
          <w:rFonts w:ascii="Segoe UI" w:hAnsi="Segoe UI" w:cs="Segoe UI"/>
          <w:color w:val="171717"/>
          <w:shd w:val="clear" w:color="auto" w:fill="FFFFFF"/>
        </w:rPr>
        <w:t>d</w:t>
      </w:r>
      <w:r w:rsidR="00F01F84" w:rsidRPr="009B2421">
        <w:rPr>
          <w:rFonts w:ascii="Segoe UI" w:hAnsi="Segoe UI" w:cs="Segoe UI"/>
          <w:color w:val="171717"/>
          <w:shd w:val="clear" w:color="auto" w:fill="FFFFFF"/>
        </w:rPr>
        <w:t xml:space="preserve"> to your </w:t>
      </w:r>
      <w:r>
        <w:rPr>
          <w:rFonts w:ascii="Segoe UI" w:hAnsi="Segoe UI" w:cs="Segoe UI"/>
          <w:color w:val="171717"/>
          <w:shd w:val="clear" w:color="auto" w:fill="FFFFFF"/>
        </w:rPr>
        <w:t xml:space="preserve">new </w:t>
      </w:r>
      <w:r w:rsidR="00F01F84" w:rsidRPr="009B2421">
        <w:rPr>
          <w:rFonts w:ascii="Segoe UI" w:hAnsi="Segoe UI" w:cs="Segoe UI"/>
          <w:color w:val="171717"/>
          <w:shd w:val="clear" w:color="auto" w:fill="FFFFFF"/>
        </w:rPr>
        <w:t>Azure Health Bot instance homepage.</w:t>
      </w:r>
    </w:p>
    <w:p w14:paraId="5025810A" w14:textId="77777777" w:rsidR="00F01F84" w:rsidRPr="009B2421" w:rsidRDefault="00F01F84" w:rsidP="00F01F84">
      <w:pPr>
        <w:pStyle w:val="ListParagraph"/>
        <w:ind w:left="360"/>
        <w:rPr>
          <w:rFonts w:ascii="Segoe UI" w:hAnsi="Segoe UI" w:cs="Segoe UI"/>
          <w:color w:val="171717"/>
          <w:shd w:val="clear" w:color="auto" w:fill="FFFFFF"/>
        </w:rPr>
      </w:pPr>
      <w:r w:rsidRPr="009B2421">
        <w:rPr>
          <w:rFonts w:ascii="Segoe UI" w:hAnsi="Segoe UI" w:cs="Segoe UI"/>
          <w:noProof/>
        </w:rPr>
        <w:drawing>
          <wp:inline distT="0" distB="0" distL="0" distR="0" wp14:anchorId="411CF322" wp14:editId="0EA83081">
            <wp:extent cx="5791200" cy="3033945"/>
            <wp:effectExtent l="19050" t="19050" r="0" b="0"/>
            <wp:docPr id="129" name="Picture 1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stretch>
                      <a:fillRect/>
                    </a:stretch>
                  </pic:blipFill>
                  <pic:spPr>
                    <a:xfrm>
                      <a:off x="0" y="0"/>
                      <a:ext cx="5793649" cy="3035228"/>
                    </a:xfrm>
                    <a:prstGeom prst="rect">
                      <a:avLst/>
                    </a:prstGeom>
                    <a:ln w="6350">
                      <a:solidFill>
                        <a:schemeClr val="tx2"/>
                      </a:solidFill>
                    </a:ln>
                  </pic:spPr>
                </pic:pic>
              </a:graphicData>
            </a:graphic>
          </wp:inline>
        </w:drawing>
      </w:r>
    </w:p>
    <w:p w14:paraId="2F66A270" w14:textId="77777777" w:rsidR="00EF3B82" w:rsidRDefault="00EF3B82" w:rsidP="00EF3B82">
      <w:pPr>
        <w:rPr>
          <w:rFonts w:ascii="Segoe UI" w:hAnsi="Segoe UI" w:cs="Segoe UI"/>
          <w:b/>
          <w:bCs/>
        </w:rPr>
      </w:pPr>
    </w:p>
    <w:p w14:paraId="49D44C0D" w14:textId="68439451" w:rsidR="00F01F84" w:rsidRPr="009B2421" w:rsidRDefault="00F01F84" w:rsidP="00EF3B82">
      <w:pPr>
        <w:rPr>
          <w:rFonts w:ascii="Segoe UI" w:hAnsi="Segoe UI" w:cs="Segoe UI"/>
        </w:rPr>
      </w:pPr>
      <w:r w:rsidRPr="009B2421">
        <w:rPr>
          <w:rFonts w:ascii="Segoe UI" w:hAnsi="Segoe UI" w:cs="Segoe UI"/>
          <w:b/>
          <w:bCs/>
        </w:rPr>
        <w:t>Congratulations!</w:t>
      </w:r>
      <w:r w:rsidRPr="009B2421">
        <w:rPr>
          <w:rFonts w:ascii="Segoe UI" w:hAnsi="Segoe UI" w:cs="Segoe UI"/>
        </w:rPr>
        <w:t xml:space="preserve"> You have successfully created a new Health Bot instance in your Azure tenant.</w:t>
      </w:r>
    </w:p>
    <w:p w14:paraId="77BCB26A" w14:textId="51C3BA81" w:rsidR="00992E1E" w:rsidRPr="009B2421" w:rsidRDefault="00F01F84" w:rsidP="00467AD9">
      <w:pPr>
        <w:pStyle w:val="ILSubTitle"/>
      </w:pPr>
      <w:r w:rsidRPr="009B2421">
        <w:rPr>
          <w:color w:val="171717"/>
          <w:shd w:val="clear" w:color="auto" w:fill="FFFFFF"/>
        </w:rPr>
        <w:br w:type="page"/>
      </w:r>
      <w:bookmarkStart w:id="18" w:name="_Toc64003448"/>
      <w:bookmarkStart w:id="19" w:name="_Toc102378432"/>
      <w:r w:rsidRPr="009B2421">
        <w:lastRenderedPageBreak/>
        <w:t xml:space="preserve">Task 2: Update </w:t>
      </w:r>
      <w:r w:rsidR="00992E1E">
        <w:t xml:space="preserve">Azure </w:t>
      </w:r>
      <w:r w:rsidRPr="009B2421">
        <w:t xml:space="preserve">Health </w:t>
      </w:r>
      <w:r w:rsidR="00992E1E">
        <w:t>B</w:t>
      </w:r>
      <w:r w:rsidRPr="009B2421">
        <w:t xml:space="preserve">ot </w:t>
      </w:r>
      <w:r w:rsidR="00992E1E">
        <w:t>S</w:t>
      </w:r>
      <w:r w:rsidRPr="009B2421">
        <w:t xml:space="preserve">ettings to </w:t>
      </w:r>
      <w:r w:rsidR="00992E1E">
        <w:t>E</w:t>
      </w:r>
      <w:r w:rsidRPr="009B2421">
        <w:t>nable Dynamics 365 Integration</w:t>
      </w:r>
      <w:bookmarkEnd w:id="18"/>
      <w:bookmarkEnd w:id="19"/>
    </w:p>
    <w:p w14:paraId="4A69E22E" w14:textId="02795A71" w:rsidR="00EF6B6E" w:rsidRDefault="00467AD9" w:rsidP="00F01F84">
      <w:pPr>
        <w:pStyle w:val="ListParagraph"/>
        <w:numPr>
          <w:ilvl w:val="0"/>
          <w:numId w:val="15"/>
        </w:numPr>
        <w:spacing w:before="180" w:after="180" w:line="240" w:lineRule="auto"/>
        <w:rPr>
          <w:rFonts w:ascii="Segoe UI" w:hAnsi="Segoe UI" w:cs="Segoe UI"/>
        </w:rPr>
      </w:pPr>
      <w:r>
        <w:rPr>
          <w:rFonts w:ascii="Segoe UI" w:hAnsi="Segoe UI" w:cs="Segoe UI"/>
        </w:rPr>
        <w:t xml:space="preserve">On the Azure Health Bot homepage, </w:t>
      </w:r>
      <w:r w:rsidRPr="00467AD9">
        <w:rPr>
          <w:rFonts w:ascii="Segoe UI" w:hAnsi="Segoe UI" w:cs="Segoe UI"/>
          <w:b/>
          <w:bCs/>
        </w:rPr>
        <w:t>e</w:t>
      </w:r>
      <w:r w:rsidR="00F01F84" w:rsidRPr="009B2421">
        <w:rPr>
          <w:rFonts w:ascii="Segoe UI" w:hAnsi="Segoe UI" w:cs="Segoe UI"/>
          <w:b/>
          <w:bCs/>
        </w:rPr>
        <w:t>xpand</w:t>
      </w:r>
      <w:r w:rsidR="00F01F84" w:rsidRPr="009B2421">
        <w:rPr>
          <w:rFonts w:ascii="Segoe UI" w:hAnsi="Segoe UI" w:cs="Segoe UI"/>
        </w:rPr>
        <w:t xml:space="preserve"> the side navigation bar </w:t>
      </w:r>
      <w:r w:rsidR="00EF6B6E">
        <w:rPr>
          <w:rFonts w:ascii="Segoe UI" w:hAnsi="Segoe UI" w:cs="Segoe UI"/>
        </w:rPr>
        <w:t>to see the</w:t>
      </w:r>
      <w:r w:rsidR="004B1765">
        <w:rPr>
          <w:rFonts w:ascii="Segoe UI" w:hAnsi="Segoe UI" w:cs="Segoe UI"/>
        </w:rPr>
        <w:t xml:space="preserve"> sitemap</w:t>
      </w:r>
      <w:r w:rsidR="00EF6B6E">
        <w:rPr>
          <w:rFonts w:ascii="Segoe UI" w:hAnsi="Segoe UI" w:cs="Segoe UI"/>
        </w:rPr>
        <w:t xml:space="preserve"> </w:t>
      </w:r>
      <w:r w:rsidR="00917F01">
        <w:rPr>
          <w:rFonts w:ascii="Segoe UI" w:hAnsi="Segoe UI" w:cs="Segoe UI"/>
        </w:rPr>
        <w:t xml:space="preserve">labels.  </w:t>
      </w:r>
    </w:p>
    <w:p w14:paraId="2FDD9E2F" w14:textId="261E951C" w:rsidR="00B373EF" w:rsidRDefault="00B373EF" w:rsidP="00B373EF">
      <w:pPr>
        <w:pStyle w:val="ListParagraph"/>
        <w:spacing w:before="180" w:after="180" w:line="240" w:lineRule="auto"/>
        <w:rPr>
          <w:rFonts w:ascii="Segoe UI" w:hAnsi="Segoe UI" w:cs="Segoe UI"/>
        </w:rPr>
      </w:pPr>
      <w:r>
        <w:rPr>
          <w:noProof/>
        </w:rPr>
        <mc:AlternateContent>
          <mc:Choice Requires="wps">
            <w:drawing>
              <wp:anchor distT="0" distB="0" distL="114300" distR="114300" simplePos="0" relativeHeight="251658251" behindDoc="0" locked="0" layoutInCell="1" allowOverlap="1" wp14:anchorId="50DB7B89" wp14:editId="01CA23F7">
                <wp:simplePos x="0" y="0"/>
                <wp:positionH relativeFrom="column">
                  <wp:posOffset>504825</wp:posOffset>
                </wp:positionH>
                <wp:positionV relativeFrom="paragraph">
                  <wp:posOffset>300355</wp:posOffset>
                </wp:positionV>
                <wp:extent cx="247650" cy="200025"/>
                <wp:effectExtent l="0" t="0" r="19050" b="28575"/>
                <wp:wrapNone/>
                <wp:docPr id="159" name="Rectangle 159"/>
                <wp:cNvGraphicFramePr/>
                <a:graphic xmlns:a="http://schemas.openxmlformats.org/drawingml/2006/main">
                  <a:graphicData uri="http://schemas.microsoft.com/office/word/2010/wordprocessingShape">
                    <wps:wsp>
                      <wps:cNvSpPr/>
                      <wps:spPr>
                        <a:xfrm>
                          <a:off x="0" y="0"/>
                          <a:ext cx="247650" cy="2000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99CFE" id="Rectangle 159" o:spid="_x0000_s1026" style="position:absolute;margin-left:39.75pt;margin-top:23.65pt;width:19.5pt;height:15.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" filled="f" strokecolor="red" strokeweight="1pt"/>
            </w:pict>
          </mc:Fallback>
        </mc:AlternateContent>
      </w:r>
      <w:r>
        <w:rPr>
          <w:noProof/>
        </w:rPr>
        <w:drawing>
          <wp:inline distT="0" distB="0" distL="0" distR="0" wp14:anchorId="0E31BD0E" wp14:editId="0E421992">
            <wp:extent cx="5114925" cy="2579722"/>
            <wp:effectExtent l="19050" t="19050" r="9525" b="11430"/>
            <wp:docPr id="158" name="Picture 1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Graphical user interface, text&#10;&#10;Description automatically generated"/>
                    <pic:cNvPicPr/>
                  </pic:nvPicPr>
                  <pic:blipFill>
                    <a:blip r:embed="rId34"/>
                    <a:stretch>
                      <a:fillRect/>
                    </a:stretch>
                  </pic:blipFill>
                  <pic:spPr>
                    <a:xfrm>
                      <a:off x="0" y="0"/>
                      <a:ext cx="5130400" cy="2587527"/>
                    </a:xfrm>
                    <a:prstGeom prst="rect">
                      <a:avLst/>
                    </a:prstGeom>
                    <a:ln w="6350">
                      <a:solidFill>
                        <a:schemeClr val="accent1">
                          <a:shade val="50000"/>
                        </a:schemeClr>
                      </a:solidFill>
                    </a:ln>
                  </pic:spPr>
                </pic:pic>
              </a:graphicData>
            </a:graphic>
          </wp:inline>
        </w:drawing>
      </w:r>
    </w:p>
    <w:p w14:paraId="726CCB61" w14:textId="2E1D4087" w:rsidR="004B1765" w:rsidRDefault="004B1765" w:rsidP="00B373EF">
      <w:pPr>
        <w:pStyle w:val="ListParagraph"/>
        <w:spacing w:before="180" w:after="180" w:line="240" w:lineRule="auto"/>
        <w:rPr>
          <w:rFonts w:ascii="Segoe UI" w:hAnsi="Segoe UI" w:cs="Segoe UI"/>
        </w:rPr>
      </w:pPr>
    </w:p>
    <w:p w14:paraId="3C7AA382" w14:textId="7D55C965" w:rsidR="004B1765" w:rsidRDefault="004B1765" w:rsidP="00B373EF">
      <w:pPr>
        <w:pStyle w:val="ListParagraph"/>
        <w:spacing w:before="180" w:after="180" w:line="240" w:lineRule="auto"/>
        <w:rPr>
          <w:rFonts w:ascii="Segoe UI" w:hAnsi="Segoe UI" w:cs="Segoe UI"/>
        </w:rPr>
      </w:pPr>
      <w:r>
        <w:rPr>
          <w:rFonts w:ascii="Segoe UI" w:hAnsi="Segoe UI" w:cs="Segoe UI"/>
        </w:rPr>
        <w:t>After expanding</w:t>
      </w:r>
      <w:r w:rsidR="00467AD9">
        <w:rPr>
          <w:rFonts w:ascii="Segoe UI" w:hAnsi="Segoe UI" w:cs="Segoe UI"/>
        </w:rPr>
        <w:t>, you will see the</w:t>
      </w:r>
      <w:r w:rsidR="00AA0B9F">
        <w:rPr>
          <w:rFonts w:ascii="Segoe UI" w:hAnsi="Segoe UI" w:cs="Segoe UI"/>
        </w:rPr>
        <w:t xml:space="preserve"> sitemap</w:t>
      </w:r>
      <w:r w:rsidR="00467AD9">
        <w:rPr>
          <w:rFonts w:ascii="Segoe UI" w:hAnsi="Segoe UI" w:cs="Segoe UI"/>
        </w:rPr>
        <w:t xml:space="preserve"> labels next to the icons</w:t>
      </w:r>
      <w:r w:rsidR="00A32473">
        <w:rPr>
          <w:rFonts w:ascii="Segoe UI" w:hAnsi="Segoe UI" w:cs="Segoe UI"/>
        </w:rPr>
        <w:t>.</w:t>
      </w:r>
      <w:r>
        <w:rPr>
          <w:noProof/>
        </w:rPr>
        <w:drawing>
          <wp:inline distT="0" distB="0" distL="0" distR="0" wp14:anchorId="655DE1BC" wp14:editId="5DA9D7E4">
            <wp:extent cx="6286500" cy="2327169"/>
            <wp:effectExtent l="19050" t="19050" r="19050" b="1651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35"/>
                    <a:stretch>
                      <a:fillRect/>
                    </a:stretch>
                  </pic:blipFill>
                  <pic:spPr>
                    <a:xfrm>
                      <a:off x="0" y="0"/>
                      <a:ext cx="6289564" cy="2328303"/>
                    </a:xfrm>
                    <a:prstGeom prst="rect">
                      <a:avLst/>
                    </a:prstGeom>
                    <a:ln w="6350">
                      <a:solidFill>
                        <a:schemeClr val="tx2"/>
                      </a:solidFill>
                    </a:ln>
                  </pic:spPr>
                </pic:pic>
              </a:graphicData>
            </a:graphic>
          </wp:inline>
        </w:drawing>
      </w:r>
    </w:p>
    <w:p w14:paraId="5199660A" w14:textId="76EEAFCD" w:rsidR="00B373EF" w:rsidRDefault="00B373EF" w:rsidP="00B373EF">
      <w:pPr>
        <w:pStyle w:val="ListParagraph"/>
        <w:spacing w:before="180" w:after="180" w:line="240" w:lineRule="auto"/>
        <w:rPr>
          <w:rFonts w:ascii="Segoe UI" w:hAnsi="Segoe UI" w:cs="Segoe UI"/>
        </w:rPr>
      </w:pPr>
    </w:p>
    <w:p w14:paraId="0D361D1F" w14:textId="7501E4C9" w:rsidR="004D705C" w:rsidRPr="004D705C" w:rsidRDefault="00B373EF" w:rsidP="00EF6B6E">
      <w:pPr>
        <w:pStyle w:val="ListParagraph"/>
        <w:numPr>
          <w:ilvl w:val="0"/>
          <w:numId w:val="15"/>
        </w:numPr>
        <w:spacing w:before="180" w:after="180" w:line="240" w:lineRule="auto"/>
        <w:rPr>
          <w:rFonts w:ascii="Segoe UI" w:hAnsi="Segoe UI" w:cs="Segoe UI"/>
        </w:rPr>
      </w:pPr>
      <w:r w:rsidRPr="004D705C">
        <w:rPr>
          <w:rFonts w:ascii="Segoe UI" w:hAnsi="Segoe UI" w:cs="Segoe UI"/>
        </w:rPr>
        <w:t xml:space="preserve">Select </w:t>
      </w:r>
      <w:r w:rsidRPr="004D705C">
        <w:rPr>
          <w:rFonts w:ascii="Segoe UI" w:hAnsi="Segoe UI" w:cs="Segoe UI"/>
          <w:b/>
          <w:bCs/>
        </w:rPr>
        <w:t>Configuration</w:t>
      </w:r>
      <w:r w:rsidRPr="004D705C">
        <w:rPr>
          <w:rFonts w:ascii="Segoe UI" w:hAnsi="Segoe UI" w:cs="Segoe UI"/>
        </w:rPr>
        <w:t xml:space="preserve"> &gt; </w:t>
      </w:r>
      <w:r w:rsidRPr="004D705C">
        <w:rPr>
          <w:rFonts w:ascii="Segoe UI" w:hAnsi="Segoe UI" w:cs="Segoe UI"/>
          <w:b/>
          <w:bCs/>
        </w:rPr>
        <w:t>Conversation</w:t>
      </w:r>
      <w:r w:rsidR="004D705C">
        <w:rPr>
          <w:rFonts w:ascii="Segoe UI" w:hAnsi="Segoe UI" w:cs="Segoe UI"/>
          <w:b/>
          <w:bCs/>
        </w:rPr>
        <w:t xml:space="preserve"> </w:t>
      </w:r>
      <w:r w:rsidR="004D705C" w:rsidRPr="004D705C">
        <w:rPr>
          <w:rFonts w:ascii="Segoe UI" w:hAnsi="Segoe UI" w:cs="Segoe UI"/>
        </w:rPr>
        <w:t>on the navigation bar</w:t>
      </w:r>
      <w:r w:rsidR="00766B9F">
        <w:rPr>
          <w:rFonts w:ascii="Segoe UI" w:hAnsi="Segoe UI" w:cs="Segoe UI"/>
        </w:rPr>
        <w:t>.</w:t>
      </w:r>
    </w:p>
    <w:p w14:paraId="59760E6F" w14:textId="4CBDBF94" w:rsidR="00F01F84" w:rsidRDefault="00621DE9" w:rsidP="004D705C">
      <w:pPr>
        <w:pStyle w:val="ListParagraph"/>
        <w:spacing w:before="180" w:after="180" w:line="240" w:lineRule="auto"/>
        <w:rPr>
          <w:rFonts w:ascii="Segoe UI" w:hAnsi="Segoe UI" w:cs="Segoe UI"/>
        </w:rPr>
      </w:pPr>
      <w:r>
        <w:rPr>
          <w:noProof/>
        </w:rPr>
        <mc:AlternateContent>
          <mc:Choice Requires="wps">
            <w:drawing>
              <wp:anchor distT="0" distB="0" distL="114300" distR="114300" simplePos="0" relativeHeight="251658255" behindDoc="0" locked="0" layoutInCell="1" allowOverlap="1" wp14:anchorId="5C24434E" wp14:editId="2C698F93">
                <wp:simplePos x="0" y="0"/>
                <wp:positionH relativeFrom="column">
                  <wp:posOffset>752475</wp:posOffset>
                </wp:positionH>
                <wp:positionV relativeFrom="paragraph">
                  <wp:posOffset>1614170</wp:posOffset>
                </wp:positionV>
                <wp:extent cx="552450" cy="161925"/>
                <wp:effectExtent l="0" t="0" r="19050" b="28575"/>
                <wp:wrapNone/>
                <wp:docPr id="179" name="Rectangle 179"/>
                <wp:cNvGraphicFramePr/>
                <a:graphic xmlns:a="http://schemas.openxmlformats.org/drawingml/2006/main">
                  <a:graphicData uri="http://schemas.microsoft.com/office/word/2010/wordprocessingShape">
                    <wps:wsp>
                      <wps:cNvSpPr/>
                      <wps:spPr>
                        <a:xfrm>
                          <a:off x="0" y="0"/>
                          <a:ext cx="552450" cy="1619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AE812C" id="Rectangle 179" o:spid="_x0000_s1026" style="position:absolute;margin-left:59.25pt;margin-top:127.1pt;width:43.5pt;height:12.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" filled="f" strokecolor="red" strokeweight="1pt"/>
            </w:pict>
          </mc:Fallback>
        </mc:AlternateContent>
      </w:r>
      <w:r w:rsidR="00B373EF" w:rsidRPr="004D705C">
        <w:rPr>
          <w:rFonts w:ascii="Segoe UI" w:hAnsi="Segoe UI" w:cs="Segoe UI"/>
        </w:rPr>
        <w:t>.</w:t>
      </w:r>
      <w:r w:rsidR="004D705C">
        <w:rPr>
          <w:noProof/>
        </w:rPr>
        <w:drawing>
          <wp:inline distT="0" distB="0" distL="0" distR="0" wp14:anchorId="2E3B357C" wp14:editId="057245EF">
            <wp:extent cx="1571625" cy="2860525"/>
            <wp:effectExtent l="0" t="0" r="0" b="0"/>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36"/>
                    <a:stretch>
                      <a:fillRect/>
                    </a:stretch>
                  </pic:blipFill>
                  <pic:spPr>
                    <a:xfrm>
                      <a:off x="0" y="0"/>
                      <a:ext cx="1580741" cy="2877117"/>
                    </a:xfrm>
                    <a:prstGeom prst="rect">
                      <a:avLst/>
                    </a:prstGeom>
                  </pic:spPr>
                </pic:pic>
              </a:graphicData>
            </a:graphic>
          </wp:inline>
        </w:drawing>
      </w:r>
      <w:r w:rsidRPr="00621DE9">
        <w:rPr>
          <w:noProof/>
        </w:rPr>
        <w:t xml:space="preserve"> </w:t>
      </w:r>
    </w:p>
    <w:p w14:paraId="246AF859" w14:textId="4C389C8A" w:rsidR="00C34EA1" w:rsidRDefault="00C34EA1" w:rsidP="007B66CD">
      <w:pPr>
        <w:pStyle w:val="ListParagraph"/>
        <w:numPr>
          <w:ilvl w:val="0"/>
          <w:numId w:val="15"/>
        </w:numPr>
        <w:spacing w:before="180" w:after="180" w:line="240" w:lineRule="auto"/>
        <w:rPr>
          <w:rFonts w:ascii="Segoe UI" w:hAnsi="Segoe UI" w:cs="Segoe UI"/>
        </w:rPr>
      </w:pPr>
      <w:r>
        <w:rPr>
          <w:rFonts w:ascii="Segoe UI" w:hAnsi="Segoe UI" w:cs="Segoe UI"/>
        </w:rPr>
        <w:lastRenderedPageBreak/>
        <w:t xml:space="preserve">You will be landed in the </w:t>
      </w:r>
      <w:r w:rsidR="00EB254B" w:rsidRPr="00EB254B">
        <w:rPr>
          <w:rFonts w:ascii="Segoe UI" w:hAnsi="Segoe UI" w:cs="Segoe UI"/>
          <w:b/>
          <w:bCs/>
        </w:rPr>
        <w:t>I</w:t>
      </w:r>
      <w:r w:rsidRPr="00EB254B">
        <w:rPr>
          <w:rFonts w:ascii="Segoe UI" w:hAnsi="Segoe UI" w:cs="Segoe UI"/>
          <w:b/>
          <w:bCs/>
        </w:rPr>
        <w:t>nteractions</w:t>
      </w:r>
      <w:r>
        <w:rPr>
          <w:rFonts w:ascii="Segoe UI" w:hAnsi="Segoe UI" w:cs="Segoe UI"/>
        </w:rPr>
        <w:t xml:space="preserve"> </w:t>
      </w:r>
      <w:r w:rsidR="00EB254B">
        <w:rPr>
          <w:rFonts w:ascii="Segoe UI" w:hAnsi="Segoe UI" w:cs="Segoe UI"/>
        </w:rPr>
        <w:t>tab</w:t>
      </w:r>
      <w:r>
        <w:rPr>
          <w:rFonts w:ascii="Segoe UI" w:hAnsi="Segoe UI" w:cs="Segoe UI"/>
        </w:rPr>
        <w:t>.</w:t>
      </w:r>
    </w:p>
    <w:p w14:paraId="6A36F1EE" w14:textId="25EA94F9" w:rsidR="00C34EA1" w:rsidRDefault="00FB5983" w:rsidP="00C34EA1">
      <w:pPr>
        <w:pStyle w:val="ListParagraph"/>
        <w:spacing w:before="180" w:after="180" w:line="240" w:lineRule="auto"/>
        <w:rPr>
          <w:rFonts w:ascii="Segoe UI" w:hAnsi="Segoe UI" w:cs="Segoe UI"/>
        </w:rPr>
      </w:pPr>
      <w:r>
        <w:rPr>
          <w:noProof/>
        </w:rPr>
        <w:drawing>
          <wp:inline distT="0" distB="0" distL="0" distR="0" wp14:anchorId="607254DD" wp14:editId="6C3FE3D6">
            <wp:extent cx="6384556" cy="2628900"/>
            <wp:effectExtent l="19050" t="19050" r="16510" b="19050"/>
            <wp:docPr id="167" name="Picture 1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text, application, email&#10;&#10;Description automatically generated"/>
                    <pic:cNvPicPr/>
                  </pic:nvPicPr>
                  <pic:blipFill>
                    <a:blip r:embed="rId37"/>
                    <a:stretch>
                      <a:fillRect/>
                    </a:stretch>
                  </pic:blipFill>
                  <pic:spPr>
                    <a:xfrm>
                      <a:off x="0" y="0"/>
                      <a:ext cx="6390051" cy="2631163"/>
                    </a:xfrm>
                    <a:prstGeom prst="rect">
                      <a:avLst/>
                    </a:prstGeom>
                    <a:ln w="6350">
                      <a:solidFill>
                        <a:schemeClr val="tx1"/>
                      </a:solidFill>
                    </a:ln>
                  </pic:spPr>
                </pic:pic>
              </a:graphicData>
            </a:graphic>
          </wp:inline>
        </w:drawing>
      </w:r>
    </w:p>
    <w:p w14:paraId="46069E5D" w14:textId="77777777" w:rsidR="00FB5983" w:rsidRDefault="00FB5983" w:rsidP="00C34EA1">
      <w:pPr>
        <w:pStyle w:val="ListParagraph"/>
        <w:spacing w:before="180" w:after="180" w:line="240" w:lineRule="auto"/>
        <w:rPr>
          <w:rFonts w:ascii="Segoe UI" w:hAnsi="Segoe UI" w:cs="Segoe UI"/>
        </w:rPr>
      </w:pPr>
    </w:p>
    <w:p w14:paraId="22B48806" w14:textId="746263D2" w:rsidR="00EB254B" w:rsidRDefault="00F01F84" w:rsidP="007B66CD">
      <w:pPr>
        <w:pStyle w:val="ListParagraph"/>
        <w:numPr>
          <w:ilvl w:val="0"/>
          <w:numId w:val="15"/>
        </w:numPr>
        <w:spacing w:before="180" w:after="180" w:line="240" w:lineRule="auto"/>
        <w:rPr>
          <w:rFonts w:ascii="Segoe UI" w:hAnsi="Segoe UI" w:cs="Segoe UI"/>
        </w:rPr>
      </w:pPr>
      <w:r w:rsidRPr="007B66CD">
        <w:rPr>
          <w:rFonts w:ascii="Segoe UI" w:hAnsi="Segoe UI" w:cs="Segoe UI"/>
        </w:rPr>
        <w:t xml:space="preserve">Select </w:t>
      </w:r>
      <w:r w:rsidRPr="007B66CD">
        <w:rPr>
          <w:rFonts w:ascii="Segoe UI" w:hAnsi="Segoe UI" w:cs="Segoe UI"/>
          <w:b/>
          <w:bCs/>
        </w:rPr>
        <w:t>Human Handoff</w:t>
      </w:r>
      <w:r w:rsidR="00FB5983">
        <w:rPr>
          <w:rFonts w:ascii="Segoe UI" w:hAnsi="Segoe UI" w:cs="Segoe UI"/>
        </w:rPr>
        <w:t xml:space="preserve"> tab </w:t>
      </w:r>
      <w:r w:rsidR="00AB7998">
        <w:rPr>
          <w:rFonts w:ascii="Segoe UI" w:hAnsi="Segoe UI" w:cs="Segoe UI"/>
        </w:rPr>
        <w:t>in</w:t>
      </w:r>
      <w:r w:rsidR="00FB5983">
        <w:rPr>
          <w:rFonts w:ascii="Segoe UI" w:hAnsi="Segoe UI" w:cs="Segoe UI"/>
        </w:rPr>
        <w:t xml:space="preserve"> the Conversation</w:t>
      </w:r>
      <w:r w:rsidR="00EB254B">
        <w:rPr>
          <w:rFonts w:ascii="Segoe UI" w:hAnsi="Segoe UI" w:cs="Segoe UI"/>
        </w:rPr>
        <w:t xml:space="preserve"> settings.</w:t>
      </w:r>
    </w:p>
    <w:p w14:paraId="04AC84CD" w14:textId="3D76D1DE" w:rsidR="00176864" w:rsidRDefault="00894510" w:rsidP="009C42B1">
      <w:pPr>
        <w:pStyle w:val="ListParagraph"/>
        <w:spacing w:before="180" w:after="180" w:line="240" w:lineRule="auto"/>
        <w:rPr>
          <w:rFonts w:ascii="Segoe UI" w:hAnsi="Segoe UI" w:cs="Segoe UI"/>
        </w:rPr>
      </w:pPr>
      <w:r>
        <w:rPr>
          <w:noProof/>
        </w:rPr>
        <mc:AlternateContent>
          <mc:Choice Requires="wps">
            <w:drawing>
              <wp:anchor distT="0" distB="0" distL="114300" distR="114300" simplePos="0" relativeHeight="251658252" behindDoc="0" locked="0" layoutInCell="1" allowOverlap="1" wp14:anchorId="1F1208DC" wp14:editId="7E1D4A62">
                <wp:simplePos x="0" y="0"/>
                <wp:positionH relativeFrom="column">
                  <wp:posOffset>3086100</wp:posOffset>
                </wp:positionH>
                <wp:positionV relativeFrom="paragraph">
                  <wp:posOffset>299720</wp:posOffset>
                </wp:positionV>
                <wp:extent cx="476250" cy="123825"/>
                <wp:effectExtent l="0" t="0" r="19050" b="28575"/>
                <wp:wrapNone/>
                <wp:docPr id="170" name="Rectangle 170"/>
                <wp:cNvGraphicFramePr/>
                <a:graphic xmlns:a="http://schemas.openxmlformats.org/drawingml/2006/main">
                  <a:graphicData uri="http://schemas.microsoft.com/office/word/2010/wordprocessingShape">
                    <wps:wsp>
                      <wps:cNvSpPr/>
                      <wps:spPr>
                        <a:xfrm>
                          <a:off x="0" y="0"/>
                          <a:ext cx="476250" cy="1238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8A0DF" id="Rectangle 170" o:spid="_x0000_s1026" style="position:absolute;margin-left:243pt;margin-top:23.6pt;width:37.5pt;height:9.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" filled="f" strokecolor="red" strokeweight="1pt"/>
            </w:pict>
          </mc:Fallback>
        </mc:AlternateContent>
      </w:r>
      <w:r w:rsidR="00EB254B">
        <w:rPr>
          <w:noProof/>
        </w:rPr>
        <w:drawing>
          <wp:inline distT="0" distB="0" distL="0" distR="0" wp14:anchorId="31C4432F" wp14:editId="601B44E9">
            <wp:extent cx="6334125" cy="2341280"/>
            <wp:effectExtent l="19050" t="19050" r="9525" b="20955"/>
            <wp:docPr id="168" name="Picture 1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text, application, email&#10;&#10;Description automatically generated"/>
                    <pic:cNvPicPr/>
                  </pic:nvPicPr>
                  <pic:blipFill>
                    <a:blip r:embed="rId38"/>
                    <a:stretch>
                      <a:fillRect/>
                    </a:stretch>
                  </pic:blipFill>
                  <pic:spPr>
                    <a:xfrm>
                      <a:off x="0" y="0"/>
                      <a:ext cx="6347874" cy="2346362"/>
                    </a:xfrm>
                    <a:prstGeom prst="rect">
                      <a:avLst/>
                    </a:prstGeom>
                    <a:ln w="6350">
                      <a:solidFill>
                        <a:schemeClr val="tx1"/>
                      </a:solidFill>
                    </a:ln>
                  </pic:spPr>
                </pic:pic>
              </a:graphicData>
            </a:graphic>
          </wp:inline>
        </w:drawing>
      </w:r>
    </w:p>
    <w:p w14:paraId="3A7BC825" w14:textId="77777777" w:rsidR="009C42B1" w:rsidRPr="009C42B1" w:rsidRDefault="009C42B1" w:rsidP="009C42B1">
      <w:pPr>
        <w:pStyle w:val="ListParagraph"/>
        <w:spacing w:before="180" w:after="180" w:line="240" w:lineRule="auto"/>
        <w:rPr>
          <w:rFonts w:ascii="Segoe UI" w:hAnsi="Segoe UI" w:cs="Segoe UI"/>
        </w:rPr>
      </w:pPr>
    </w:p>
    <w:p w14:paraId="7AEB5D8D" w14:textId="5A956B20" w:rsidR="00F01F84" w:rsidRPr="005F0747" w:rsidRDefault="005F0747" w:rsidP="007B66CD">
      <w:pPr>
        <w:pStyle w:val="ListParagraph"/>
        <w:numPr>
          <w:ilvl w:val="0"/>
          <w:numId w:val="15"/>
        </w:numPr>
        <w:spacing w:before="180" w:after="180" w:line="240" w:lineRule="auto"/>
        <w:rPr>
          <w:rFonts w:ascii="Segoe UI" w:hAnsi="Segoe UI" w:cs="Segoe UI"/>
        </w:rPr>
      </w:pPr>
      <w:r w:rsidRPr="005F0747">
        <w:rPr>
          <w:rFonts w:ascii="Segoe UI" w:hAnsi="Segoe UI" w:cs="Segoe UI"/>
        </w:rPr>
        <w:t xml:space="preserve">Scroll to the bottom of the </w:t>
      </w:r>
      <w:r w:rsidRPr="00176864">
        <w:rPr>
          <w:rFonts w:ascii="Segoe UI" w:hAnsi="Segoe UI" w:cs="Segoe UI"/>
          <w:b/>
          <w:bCs/>
        </w:rPr>
        <w:t>Human Handoff</w:t>
      </w:r>
      <w:r w:rsidRPr="005F0747">
        <w:rPr>
          <w:rFonts w:ascii="Segoe UI" w:hAnsi="Segoe UI" w:cs="Segoe UI"/>
        </w:rPr>
        <w:t xml:space="preserve"> page</w:t>
      </w:r>
      <w:r w:rsidR="00176864">
        <w:rPr>
          <w:rFonts w:ascii="Segoe UI" w:hAnsi="Segoe UI" w:cs="Segoe UI"/>
        </w:rPr>
        <w:t>. U</w:t>
      </w:r>
      <w:r>
        <w:rPr>
          <w:rFonts w:ascii="Segoe UI" w:hAnsi="Segoe UI" w:cs="Segoe UI"/>
        </w:rPr>
        <w:t xml:space="preserve">nder </w:t>
      </w:r>
      <w:r w:rsidRPr="005F0747">
        <w:rPr>
          <w:rFonts w:ascii="Segoe UI" w:hAnsi="Segoe UI" w:cs="Segoe UI"/>
          <w:b/>
          <w:bCs/>
        </w:rPr>
        <w:t>Dynamics 365 Omnichannel</w:t>
      </w:r>
      <w:r>
        <w:rPr>
          <w:rFonts w:ascii="Segoe UI" w:hAnsi="Segoe UI" w:cs="Segoe UI"/>
        </w:rPr>
        <w:t xml:space="preserve">, </w:t>
      </w:r>
      <w:r w:rsidRPr="005F0747">
        <w:rPr>
          <w:rFonts w:ascii="Segoe UI" w:hAnsi="Segoe UI" w:cs="Segoe UI"/>
        </w:rPr>
        <w:t xml:space="preserve">toggle </w:t>
      </w:r>
      <w:r w:rsidRPr="005F0747">
        <w:rPr>
          <w:rFonts w:ascii="Segoe UI" w:hAnsi="Segoe UI" w:cs="Segoe UI"/>
          <w:b/>
          <w:bCs/>
        </w:rPr>
        <w:t>Enabled</w:t>
      </w:r>
      <w:r w:rsidRPr="005F0747">
        <w:rPr>
          <w:rFonts w:ascii="Segoe UI" w:hAnsi="Segoe UI" w:cs="Segoe UI"/>
        </w:rPr>
        <w:t xml:space="preserve"> for </w:t>
      </w:r>
      <w:r w:rsidRPr="005F0747">
        <w:rPr>
          <w:rFonts w:ascii="Segoe UI" w:hAnsi="Segoe UI" w:cs="Segoe UI"/>
          <w:b/>
          <w:bCs/>
        </w:rPr>
        <w:t>Bridge Messages</w:t>
      </w:r>
      <w:r w:rsidRPr="005F0747">
        <w:rPr>
          <w:rFonts w:ascii="Segoe UI" w:hAnsi="Segoe UI" w:cs="Segoe UI"/>
        </w:rPr>
        <w:t>.</w:t>
      </w:r>
      <w:r w:rsidR="00C46D96" w:rsidRPr="005F0747">
        <w:rPr>
          <w:rFonts w:ascii="Segoe UI" w:hAnsi="Segoe UI" w:cs="Segoe UI"/>
          <w:b/>
          <w:bCs/>
          <w:color w:val="0070C0"/>
        </w:rPr>
        <w:t xml:space="preserve"> </w:t>
      </w:r>
      <w:r>
        <w:rPr>
          <w:rFonts w:ascii="Segoe UI" w:hAnsi="Segoe UI" w:cs="Segoe UI"/>
        </w:rPr>
        <w:t xml:space="preserve">This is </w:t>
      </w:r>
      <w:r w:rsidR="000A059B">
        <w:rPr>
          <w:rFonts w:ascii="Segoe UI" w:hAnsi="Segoe UI" w:cs="Segoe UI"/>
        </w:rPr>
        <w:t xml:space="preserve">required to </w:t>
      </w:r>
      <w:r w:rsidR="00D529B0">
        <w:rPr>
          <w:rFonts w:ascii="Segoe UI" w:hAnsi="Segoe UI" w:cs="Segoe UI"/>
        </w:rPr>
        <w:t xml:space="preserve">allow communication and </w:t>
      </w:r>
      <w:r w:rsidR="000A059B">
        <w:rPr>
          <w:rFonts w:ascii="Segoe UI" w:hAnsi="Segoe UI" w:cs="Segoe UI"/>
        </w:rPr>
        <w:t>bridge messages between the Azure health Bot and Dynamics 365 Omnichannel for Customer Service</w:t>
      </w:r>
      <w:r w:rsidR="00D529B0">
        <w:rPr>
          <w:rFonts w:ascii="Segoe UI" w:hAnsi="Segoe UI" w:cs="Segoe UI"/>
        </w:rPr>
        <w:t>.</w:t>
      </w:r>
    </w:p>
    <w:p w14:paraId="5C3500AB" w14:textId="0E34C075" w:rsidR="00637235" w:rsidRDefault="00176864" w:rsidP="000A059B">
      <w:pPr>
        <w:pStyle w:val="ListParagraph"/>
        <w:spacing w:before="180" w:after="180" w:line="240" w:lineRule="auto"/>
        <w:rPr>
          <w:rFonts w:ascii="Segoe UI" w:hAnsi="Segoe UI" w:cs="Segoe UI"/>
        </w:rPr>
      </w:pPr>
      <w:r>
        <w:rPr>
          <w:noProof/>
        </w:rPr>
        <w:lastRenderedPageBreak/>
        <mc:AlternateContent>
          <mc:Choice Requires="wps">
            <w:drawing>
              <wp:anchor distT="0" distB="0" distL="114300" distR="114300" simplePos="0" relativeHeight="251658253" behindDoc="0" locked="0" layoutInCell="1" allowOverlap="1" wp14:anchorId="2C940FD9" wp14:editId="0E3AE627">
                <wp:simplePos x="0" y="0"/>
                <wp:positionH relativeFrom="column">
                  <wp:posOffset>3142814</wp:posOffset>
                </wp:positionH>
                <wp:positionV relativeFrom="paragraph">
                  <wp:posOffset>4423648</wp:posOffset>
                </wp:positionV>
                <wp:extent cx="695325" cy="276225"/>
                <wp:effectExtent l="0" t="0" r="28575" b="28575"/>
                <wp:wrapNone/>
                <wp:docPr id="174" name="Rectangle 174"/>
                <wp:cNvGraphicFramePr/>
                <a:graphic xmlns:a="http://schemas.openxmlformats.org/drawingml/2006/main">
                  <a:graphicData uri="http://schemas.microsoft.com/office/word/2010/wordprocessingShape">
                    <wps:wsp>
                      <wps:cNvSpPr/>
                      <wps:spPr>
                        <a:xfrm>
                          <a:off x="0" y="0"/>
                          <a:ext cx="695325" cy="2762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CB25D" id="Rectangle 174" o:spid="_x0000_s1026" style="position:absolute;margin-left:247.45pt;margin-top:348.3pt;width:54.75pt;height:2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" filled="f" strokecolor="red" strokeweight="1pt"/>
            </w:pict>
          </mc:Fallback>
        </mc:AlternateContent>
      </w:r>
      <w:r>
        <w:rPr>
          <w:noProof/>
        </w:rPr>
        <w:drawing>
          <wp:inline distT="0" distB="0" distL="0" distR="0" wp14:anchorId="7EFA8782" wp14:editId="06A081FE">
            <wp:extent cx="5765095" cy="4622752"/>
            <wp:effectExtent l="19050" t="19050" r="26670" b="26035"/>
            <wp:docPr id="172" name="Picture 1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text, application, email&#10;&#10;Description automatically generated"/>
                    <pic:cNvPicPr/>
                  </pic:nvPicPr>
                  <pic:blipFill>
                    <a:blip r:embed="rId39"/>
                    <a:stretch>
                      <a:fillRect/>
                    </a:stretch>
                  </pic:blipFill>
                  <pic:spPr>
                    <a:xfrm>
                      <a:off x="0" y="0"/>
                      <a:ext cx="5773094" cy="4629166"/>
                    </a:xfrm>
                    <a:prstGeom prst="rect">
                      <a:avLst/>
                    </a:prstGeom>
                    <a:ln w="6350">
                      <a:solidFill>
                        <a:schemeClr val="tx1"/>
                      </a:solidFill>
                    </a:ln>
                  </pic:spPr>
                </pic:pic>
              </a:graphicData>
            </a:graphic>
          </wp:inline>
        </w:drawing>
      </w:r>
    </w:p>
    <w:p w14:paraId="60D6AE2B" w14:textId="77777777" w:rsidR="00176864" w:rsidRPr="007B66CD" w:rsidRDefault="00176864" w:rsidP="000A059B">
      <w:pPr>
        <w:pStyle w:val="ListParagraph"/>
        <w:spacing w:before="180" w:after="180" w:line="240" w:lineRule="auto"/>
        <w:rPr>
          <w:rFonts w:ascii="Segoe UI" w:hAnsi="Segoe UI" w:cs="Segoe UI"/>
        </w:rPr>
      </w:pPr>
    </w:p>
    <w:p w14:paraId="3270E735" w14:textId="7157F32E" w:rsidR="00F01F84" w:rsidRDefault="00F01F84" w:rsidP="007B66CD">
      <w:pPr>
        <w:pStyle w:val="ListParagraph"/>
        <w:numPr>
          <w:ilvl w:val="0"/>
          <w:numId w:val="15"/>
        </w:numPr>
        <w:spacing w:before="180" w:after="180" w:line="240" w:lineRule="auto"/>
        <w:rPr>
          <w:rFonts w:ascii="Segoe UI" w:hAnsi="Segoe UI" w:cs="Segoe UI"/>
        </w:rPr>
      </w:pPr>
      <w:r w:rsidRPr="009B2421">
        <w:rPr>
          <w:rFonts w:ascii="Segoe UI" w:hAnsi="Segoe UI" w:cs="Segoe UI"/>
        </w:rPr>
        <w:t xml:space="preserve">Click </w:t>
      </w:r>
      <w:r w:rsidRPr="009B2421">
        <w:rPr>
          <w:rFonts w:ascii="Segoe UI" w:hAnsi="Segoe UI" w:cs="Segoe UI"/>
          <w:b/>
          <w:bCs/>
        </w:rPr>
        <w:t>Save</w:t>
      </w:r>
      <w:r w:rsidR="007A6ACF">
        <w:rPr>
          <w:rFonts w:ascii="Segoe UI" w:hAnsi="Segoe UI" w:cs="Segoe UI"/>
        </w:rPr>
        <w:t xml:space="preserve"> in the top right.</w:t>
      </w:r>
    </w:p>
    <w:p w14:paraId="57D99F0B" w14:textId="5C86818E" w:rsidR="00F01F84" w:rsidRPr="00D529B0" w:rsidRDefault="00231FB1" w:rsidP="00D529B0">
      <w:pPr>
        <w:pStyle w:val="ListParagraph"/>
        <w:spacing w:before="180" w:after="180" w:line="240" w:lineRule="auto"/>
        <w:rPr>
          <w:rFonts w:ascii="Segoe UI" w:hAnsi="Segoe UI" w:cs="Segoe UI"/>
        </w:rPr>
      </w:pPr>
      <w:r>
        <w:rPr>
          <w:noProof/>
        </w:rPr>
        <mc:AlternateContent>
          <mc:Choice Requires="wps">
            <w:drawing>
              <wp:anchor distT="0" distB="0" distL="114300" distR="114300" simplePos="0" relativeHeight="251658254" behindDoc="0" locked="0" layoutInCell="1" allowOverlap="1" wp14:anchorId="740C0882" wp14:editId="54C16102">
                <wp:simplePos x="0" y="0"/>
                <wp:positionH relativeFrom="column">
                  <wp:posOffset>5580574</wp:posOffset>
                </wp:positionH>
                <wp:positionV relativeFrom="paragraph">
                  <wp:posOffset>13989</wp:posOffset>
                </wp:positionV>
                <wp:extent cx="349299" cy="190500"/>
                <wp:effectExtent l="0" t="0" r="12700" b="19050"/>
                <wp:wrapNone/>
                <wp:docPr id="176" name="Rectangle 176"/>
                <wp:cNvGraphicFramePr/>
                <a:graphic xmlns:a="http://schemas.openxmlformats.org/drawingml/2006/main">
                  <a:graphicData uri="http://schemas.microsoft.com/office/word/2010/wordprocessingShape">
                    <wps:wsp>
                      <wps:cNvSpPr/>
                      <wps:spPr>
                        <a:xfrm>
                          <a:off x="0" y="0"/>
                          <a:ext cx="349299" cy="1905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74E2C" id="Rectangle 176" o:spid="_x0000_s1026" style="position:absolute;margin-left:439.4pt;margin-top:1.1pt;width:27.5pt;height:1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" filled="f" strokecolor="red" strokeweight="1pt"/>
            </w:pict>
          </mc:Fallback>
        </mc:AlternateContent>
      </w:r>
      <w:r>
        <w:rPr>
          <w:noProof/>
        </w:rPr>
        <w:drawing>
          <wp:inline distT="0" distB="0" distL="0" distR="0" wp14:anchorId="4B0DC0A4" wp14:editId="1AAF837F">
            <wp:extent cx="6081603" cy="708394"/>
            <wp:effectExtent l="19050" t="19050" r="14605" b="158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06624" cy="711309"/>
                    </a:xfrm>
                    <a:prstGeom prst="rect">
                      <a:avLst/>
                    </a:prstGeom>
                    <a:ln w="6350">
                      <a:solidFill>
                        <a:schemeClr val="tx1"/>
                      </a:solidFill>
                    </a:ln>
                  </pic:spPr>
                </pic:pic>
              </a:graphicData>
            </a:graphic>
          </wp:inline>
        </w:drawing>
      </w:r>
    </w:p>
    <w:p w14:paraId="52B759C3" w14:textId="77777777" w:rsidR="00F01F84" w:rsidRPr="009B2421" w:rsidRDefault="00F01F84" w:rsidP="00F01F84">
      <w:pPr>
        <w:pStyle w:val="ListParagraph"/>
        <w:ind w:left="450"/>
        <w:rPr>
          <w:rFonts w:ascii="Segoe UI" w:hAnsi="Segoe UI" w:cs="Segoe UI"/>
        </w:rPr>
      </w:pPr>
    </w:p>
    <w:p w14:paraId="7505D686" w14:textId="2978DAE9" w:rsidR="004055CB" w:rsidRPr="00231FB1" w:rsidRDefault="00D529B0" w:rsidP="00231FB1">
      <w:pPr>
        <w:pStyle w:val="ListParagraph"/>
        <w:numPr>
          <w:ilvl w:val="0"/>
          <w:numId w:val="15"/>
        </w:numPr>
        <w:spacing w:before="180" w:after="180" w:line="240" w:lineRule="auto"/>
        <w:rPr>
          <w:rFonts w:ascii="Segoe UI" w:hAnsi="Segoe UI" w:cs="Segoe UI"/>
        </w:rPr>
      </w:pPr>
      <w:r>
        <w:rPr>
          <w:rFonts w:ascii="Segoe UI" w:hAnsi="Segoe UI" w:cs="Segoe UI"/>
        </w:rPr>
        <w:t>Now let’s e</w:t>
      </w:r>
      <w:r w:rsidR="00F01F84" w:rsidRPr="009B2421">
        <w:rPr>
          <w:rFonts w:ascii="Segoe UI" w:hAnsi="Segoe UI" w:cs="Segoe UI"/>
        </w:rPr>
        <w:t xml:space="preserve">nable </w:t>
      </w:r>
      <w:r>
        <w:rPr>
          <w:rFonts w:ascii="Segoe UI" w:hAnsi="Segoe UI" w:cs="Segoe UI"/>
        </w:rPr>
        <w:t xml:space="preserve">the Health </w:t>
      </w:r>
      <w:r w:rsidR="00F01F84" w:rsidRPr="009B2421">
        <w:rPr>
          <w:rFonts w:ascii="Segoe UI" w:hAnsi="Segoe UI" w:cs="Segoe UI"/>
        </w:rPr>
        <w:t xml:space="preserve">Bot for </w:t>
      </w:r>
      <w:r w:rsidR="00F01F84" w:rsidRPr="009B2421">
        <w:rPr>
          <w:rFonts w:ascii="Segoe UI" w:hAnsi="Segoe UI" w:cs="Segoe UI"/>
          <w:b/>
          <w:bCs/>
        </w:rPr>
        <w:t xml:space="preserve">Microsoft Teams </w:t>
      </w:r>
      <w:r w:rsidR="00F01F84" w:rsidRPr="009B2421">
        <w:rPr>
          <w:rFonts w:ascii="Segoe UI" w:hAnsi="Segoe UI" w:cs="Segoe UI"/>
        </w:rPr>
        <w:t>Channel</w:t>
      </w:r>
      <w:r w:rsidR="004055CB">
        <w:rPr>
          <w:rFonts w:ascii="Segoe UI" w:hAnsi="Segoe UI" w:cs="Segoe UI"/>
        </w:rPr>
        <w:t>.</w:t>
      </w:r>
    </w:p>
    <w:p w14:paraId="3B0B6AD9" w14:textId="77777777" w:rsidR="004055CB" w:rsidRDefault="004055CB" w:rsidP="004055CB">
      <w:pPr>
        <w:pStyle w:val="ListParagraph"/>
        <w:spacing w:before="180" w:after="180" w:line="240" w:lineRule="auto"/>
        <w:rPr>
          <w:rFonts w:ascii="Segoe UI" w:hAnsi="Segoe UI" w:cs="Segoe UI"/>
        </w:rPr>
      </w:pPr>
    </w:p>
    <w:p w14:paraId="52619F00" w14:textId="400ED595" w:rsidR="00D529B0" w:rsidRPr="00322119" w:rsidRDefault="00F01F84" w:rsidP="00D529B0">
      <w:pPr>
        <w:pStyle w:val="ListParagraph"/>
        <w:numPr>
          <w:ilvl w:val="0"/>
          <w:numId w:val="15"/>
        </w:numPr>
        <w:spacing w:before="180" w:after="180" w:line="240" w:lineRule="auto"/>
        <w:rPr>
          <w:rFonts w:ascii="Segoe UI" w:hAnsi="Segoe UI" w:cs="Segoe UI"/>
        </w:rPr>
      </w:pPr>
      <w:r w:rsidRPr="00D529B0">
        <w:rPr>
          <w:rFonts w:ascii="Segoe UI" w:hAnsi="Segoe UI" w:cs="Segoe UI"/>
        </w:rPr>
        <w:t xml:space="preserve">Navigate to </w:t>
      </w:r>
      <w:r w:rsidRPr="00D529B0">
        <w:rPr>
          <w:rFonts w:ascii="Segoe UI" w:hAnsi="Segoe UI" w:cs="Segoe UI"/>
          <w:b/>
          <w:bCs/>
        </w:rPr>
        <w:t>Integration</w:t>
      </w:r>
      <w:r w:rsidRPr="00D529B0">
        <w:rPr>
          <w:rFonts w:ascii="Segoe UI" w:hAnsi="Segoe UI" w:cs="Segoe UI"/>
        </w:rPr>
        <w:t xml:space="preserve"> &gt; </w:t>
      </w:r>
      <w:r w:rsidRPr="00D529B0">
        <w:rPr>
          <w:rFonts w:ascii="Segoe UI" w:hAnsi="Segoe UI" w:cs="Segoe UI"/>
          <w:b/>
          <w:bCs/>
        </w:rPr>
        <w:t>Channels</w:t>
      </w:r>
      <w:r w:rsidR="004055CB">
        <w:rPr>
          <w:rFonts w:ascii="Segoe UI" w:hAnsi="Segoe UI" w:cs="Segoe UI"/>
          <w:b/>
          <w:bCs/>
        </w:rPr>
        <w:t>.</w:t>
      </w:r>
    </w:p>
    <w:p w14:paraId="2F6DB6E6" w14:textId="05313F10" w:rsidR="00621DE9" w:rsidRDefault="00322119" w:rsidP="00D945BB">
      <w:pPr>
        <w:pStyle w:val="ListParagraph"/>
        <w:spacing w:before="180" w:after="180" w:line="240" w:lineRule="auto"/>
        <w:rPr>
          <w:rFonts w:ascii="Segoe UI" w:hAnsi="Segoe UI" w:cs="Segoe UI"/>
        </w:rPr>
      </w:pPr>
      <w:r>
        <w:rPr>
          <w:noProof/>
        </w:rPr>
        <mc:AlternateContent>
          <mc:Choice Requires="wps">
            <w:drawing>
              <wp:anchor distT="0" distB="0" distL="114300" distR="114300" simplePos="0" relativeHeight="251658256" behindDoc="0" locked="0" layoutInCell="1" allowOverlap="1" wp14:anchorId="193733D8" wp14:editId="112AEF78">
                <wp:simplePos x="0" y="0"/>
                <wp:positionH relativeFrom="column">
                  <wp:posOffset>659130</wp:posOffset>
                </wp:positionH>
                <wp:positionV relativeFrom="paragraph">
                  <wp:posOffset>1572255</wp:posOffset>
                </wp:positionV>
                <wp:extent cx="647700" cy="167524"/>
                <wp:effectExtent l="0" t="0" r="19050" b="23495"/>
                <wp:wrapNone/>
                <wp:docPr id="181" name="Rectangle 181"/>
                <wp:cNvGraphicFramePr/>
                <a:graphic xmlns:a="http://schemas.openxmlformats.org/drawingml/2006/main">
                  <a:graphicData uri="http://schemas.microsoft.com/office/word/2010/wordprocessingShape">
                    <wps:wsp>
                      <wps:cNvSpPr/>
                      <wps:spPr>
                        <a:xfrm>
                          <a:off x="0" y="0"/>
                          <a:ext cx="647700" cy="16752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BF6E7B" id="Rectangle 181" o:spid="_x0000_s1026" style="position:absolute;margin-left:51.9pt;margin-top:123.8pt;width:51pt;height:13.2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" filled="f" strokecolor="red" strokeweight="1pt"/>
            </w:pict>
          </mc:Fallback>
        </mc:AlternateContent>
      </w:r>
      <w:r>
        <w:rPr>
          <w:noProof/>
        </w:rPr>
        <w:drawing>
          <wp:inline distT="0" distB="0" distL="0" distR="0" wp14:anchorId="3E642211" wp14:editId="4D499229">
            <wp:extent cx="1528653" cy="2557396"/>
            <wp:effectExtent l="0" t="0" r="0" b="0"/>
            <wp:docPr id="180" name="Picture 18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 screen&#10;&#10;Description automatically generated with medium confidence"/>
                    <pic:cNvPicPr/>
                  </pic:nvPicPr>
                  <pic:blipFill>
                    <a:blip r:embed="rId41"/>
                    <a:stretch>
                      <a:fillRect/>
                    </a:stretch>
                  </pic:blipFill>
                  <pic:spPr>
                    <a:xfrm>
                      <a:off x="0" y="0"/>
                      <a:ext cx="1542427" cy="2580439"/>
                    </a:xfrm>
                    <a:prstGeom prst="rect">
                      <a:avLst/>
                    </a:prstGeom>
                  </pic:spPr>
                </pic:pic>
              </a:graphicData>
            </a:graphic>
          </wp:inline>
        </w:drawing>
      </w:r>
    </w:p>
    <w:p w14:paraId="53DE4B22" w14:textId="2DDEC7CD" w:rsidR="00D529B0" w:rsidRPr="00B06B2D" w:rsidRDefault="00B06B2D" w:rsidP="00D529B0">
      <w:pPr>
        <w:pStyle w:val="ListParagraph"/>
        <w:numPr>
          <w:ilvl w:val="0"/>
          <w:numId w:val="15"/>
        </w:numPr>
        <w:spacing w:before="180" w:after="180" w:line="240" w:lineRule="auto"/>
        <w:rPr>
          <w:rFonts w:ascii="Segoe UI" w:hAnsi="Segoe UI" w:cs="Segoe UI"/>
        </w:rPr>
      </w:pPr>
      <w:r>
        <w:rPr>
          <w:rFonts w:ascii="Segoe UI" w:hAnsi="Segoe UI" w:cs="Segoe UI"/>
        </w:rPr>
        <w:lastRenderedPageBreak/>
        <w:t xml:space="preserve">In the Channels list, </w:t>
      </w:r>
      <w:r w:rsidR="009024AE">
        <w:rPr>
          <w:rFonts w:ascii="Segoe UI" w:hAnsi="Segoe UI" w:cs="Segoe UI"/>
        </w:rPr>
        <w:t xml:space="preserve">select the </w:t>
      </w:r>
      <w:r>
        <w:rPr>
          <w:rFonts w:ascii="Segoe UI" w:hAnsi="Segoe UI" w:cs="Segoe UI"/>
        </w:rPr>
        <w:t xml:space="preserve">toggle to </w:t>
      </w:r>
      <w:r w:rsidRPr="00B06B2D">
        <w:rPr>
          <w:rFonts w:ascii="Segoe UI" w:hAnsi="Segoe UI" w:cs="Segoe UI"/>
          <w:b/>
          <w:bCs/>
        </w:rPr>
        <w:t>e</w:t>
      </w:r>
      <w:r w:rsidR="00F01F84" w:rsidRPr="00B06B2D">
        <w:rPr>
          <w:rFonts w:ascii="Segoe UI" w:hAnsi="Segoe UI" w:cs="Segoe UI"/>
          <w:b/>
          <w:bCs/>
        </w:rPr>
        <w:t>nable</w:t>
      </w:r>
      <w:r w:rsidR="00F01F84" w:rsidRPr="00D529B0">
        <w:rPr>
          <w:rFonts w:ascii="Segoe UI" w:hAnsi="Segoe UI" w:cs="Segoe UI"/>
          <w:b/>
          <w:bCs/>
        </w:rPr>
        <w:t xml:space="preserve"> Microsoft Teams</w:t>
      </w:r>
      <w:r>
        <w:rPr>
          <w:rFonts w:ascii="Segoe UI" w:hAnsi="Segoe UI" w:cs="Segoe UI"/>
          <w:b/>
          <w:bCs/>
        </w:rPr>
        <w:t>.</w:t>
      </w:r>
    </w:p>
    <w:p w14:paraId="18AA297A" w14:textId="0349ED02" w:rsidR="000278A6" w:rsidRDefault="009024AE" w:rsidP="00231FB1">
      <w:pPr>
        <w:pStyle w:val="ListParagraph"/>
        <w:spacing w:before="180" w:after="180" w:line="240" w:lineRule="auto"/>
        <w:rPr>
          <w:rFonts w:ascii="Segoe UI" w:hAnsi="Segoe UI" w:cs="Segoe UI"/>
        </w:rPr>
      </w:pPr>
      <w:r>
        <w:rPr>
          <w:noProof/>
        </w:rPr>
        <w:drawing>
          <wp:inline distT="0" distB="0" distL="0" distR="0" wp14:anchorId="2302492A" wp14:editId="3DF3F8B8">
            <wp:extent cx="3827014" cy="2697690"/>
            <wp:effectExtent l="19050" t="19050" r="21590" b="26670"/>
            <wp:docPr id="182" name="Picture 1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email&#10;&#10;Description automatically generated"/>
                    <pic:cNvPicPr/>
                  </pic:nvPicPr>
                  <pic:blipFill>
                    <a:blip r:embed="rId42"/>
                    <a:stretch>
                      <a:fillRect/>
                    </a:stretch>
                  </pic:blipFill>
                  <pic:spPr>
                    <a:xfrm>
                      <a:off x="0" y="0"/>
                      <a:ext cx="3837095" cy="2704796"/>
                    </a:xfrm>
                    <a:prstGeom prst="rect">
                      <a:avLst/>
                    </a:prstGeom>
                    <a:ln w="6350">
                      <a:solidFill>
                        <a:schemeClr val="tx1"/>
                      </a:solidFill>
                    </a:ln>
                  </pic:spPr>
                </pic:pic>
              </a:graphicData>
            </a:graphic>
          </wp:inline>
        </w:drawing>
      </w:r>
    </w:p>
    <w:p w14:paraId="5972AA52" w14:textId="77777777" w:rsidR="00231FB1" w:rsidRPr="00231FB1" w:rsidRDefault="00231FB1" w:rsidP="00231FB1">
      <w:pPr>
        <w:pStyle w:val="ListParagraph"/>
        <w:spacing w:before="180" w:after="180" w:line="240" w:lineRule="auto"/>
        <w:rPr>
          <w:rFonts w:ascii="Segoe UI" w:hAnsi="Segoe UI" w:cs="Segoe UI"/>
        </w:rPr>
      </w:pPr>
    </w:p>
    <w:p w14:paraId="7D3469F5" w14:textId="533A50EE" w:rsidR="009024AE" w:rsidRDefault="009024AE" w:rsidP="009024AE">
      <w:pPr>
        <w:pStyle w:val="ListParagraph"/>
        <w:numPr>
          <w:ilvl w:val="0"/>
          <w:numId w:val="15"/>
        </w:numPr>
        <w:spacing w:before="180" w:after="180" w:line="240" w:lineRule="auto"/>
        <w:rPr>
          <w:rFonts w:ascii="Segoe UI" w:hAnsi="Segoe UI" w:cs="Segoe UI"/>
        </w:rPr>
      </w:pPr>
      <w:r>
        <w:rPr>
          <w:rFonts w:ascii="Segoe UI" w:hAnsi="Segoe UI" w:cs="Segoe UI"/>
        </w:rPr>
        <w:t>This will bring out a side window</w:t>
      </w:r>
      <w:r w:rsidR="000278A6">
        <w:rPr>
          <w:rFonts w:ascii="Segoe UI" w:hAnsi="Segoe UI" w:cs="Segoe UI"/>
        </w:rPr>
        <w:t xml:space="preserve"> with your </w:t>
      </w:r>
      <w:r w:rsidR="000278A6" w:rsidRPr="005B5406">
        <w:rPr>
          <w:rFonts w:ascii="Segoe UI" w:hAnsi="Segoe UI" w:cs="Segoe UI"/>
          <w:b/>
          <w:bCs/>
        </w:rPr>
        <w:t>Bot Id</w:t>
      </w:r>
      <w:r w:rsidR="000278A6">
        <w:rPr>
          <w:rFonts w:ascii="Segoe UI" w:hAnsi="Segoe UI" w:cs="Segoe UI"/>
        </w:rPr>
        <w:t xml:space="preserve"> information. </w:t>
      </w:r>
      <w:r w:rsidR="000278A6" w:rsidRPr="005B5406">
        <w:rPr>
          <w:rFonts w:ascii="Segoe UI" w:hAnsi="Segoe UI" w:cs="Segoe UI"/>
          <w:b/>
          <w:bCs/>
        </w:rPr>
        <w:t>Copy and store</w:t>
      </w:r>
      <w:r w:rsidR="000278A6">
        <w:rPr>
          <w:rFonts w:ascii="Segoe UI" w:hAnsi="Segoe UI" w:cs="Segoe UI"/>
        </w:rPr>
        <w:t xml:space="preserve"> the BotId for later</w:t>
      </w:r>
      <w:r w:rsidR="00641742">
        <w:rPr>
          <w:rFonts w:ascii="Segoe UI" w:hAnsi="Segoe UI" w:cs="Segoe UI"/>
        </w:rPr>
        <w:t xml:space="preserve"> </w:t>
      </w:r>
      <w:r w:rsidR="00416BCB">
        <w:rPr>
          <w:rFonts w:ascii="Segoe UI" w:hAnsi="Segoe UI" w:cs="Segoe UI"/>
        </w:rPr>
        <w:t xml:space="preserve">to </w:t>
      </w:r>
      <w:r w:rsidR="00041614">
        <w:rPr>
          <w:rFonts w:ascii="Segoe UI" w:hAnsi="Segoe UI" w:cs="Segoe UI"/>
        </w:rPr>
        <w:t>use when</w:t>
      </w:r>
      <w:r w:rsidR="00641742">
        <w:rPr>
          <w:rFonts w:ascii="Segoe UI" w:hAnsi="Segoe UI" w:cs="Segoe UI"/>
        </w:rPr>
        <w:t xml:space="preserve"> creating the Dynamics 365 Application User.</w:t>
      </w:r>
    </w:p>
    <w:p w14:paraId="2314E746" w14:textId="26C8A702" w:rsidR="00641742" w:rsidRDefault="0096288B" w:rsidP="0096288B">
      <w:pPr>
        <w:pStyle w:val="ListParagraph"/>
        <w:spacing w:before="180" w:after="180" w:line="240" w:lineRule="auto"/>
        <w:rPr>
          <w:rFonts w:ascii="Segoe UI" w:hAnsi="Segoe UI" w:cs="Segoe UI"/>
        </w:rPr>
      </w:pPr>
      <w:r>
        <w:rPr>
          <w:noProof/>
        </w:rPr>
        <w:drawing>
          <wp:inline distT="0" distB="0" distL="0" distR="0" wp14:anchorId="5CCCBDCC" wp14:editId="4076D85C">
            <wp:extent cx="3303503" cy="1765234"/>
            <wp:effectExtent l="19050" t="19050" r="11430" b="26035"/>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43"/>
                    <a:stretch>
                      <a:fillRect/>
                    </a:stretch>
                  </pic:blipFill>
                  <pic:spPr>
                    <a:xfrm>
                      <a:off x="0" y="0"/>
                      <a:ext cx="3320904" cy="1774532"/>
                    </a:xfrm>
                    <a:prstGeom prst="rect">
                      <a:avLst/>
                    </a:prstGeom>
                    <a:ln w="6350">
                      <a:solidFill>
                        <a:schemeClr val="tx1"/>
                      </a:solidFill>
                    </a:ln>
                  </pic:spPr>
                </pic:pic>
              </a:graphicData>
            </a:graphic>
          </wp:inline>
        </w:drawing>
      </w:r>
    </w:p>
    <w:p w14:paraId="1163A4DC" w14:textId="77777777" w:rsidR="0096288B" w:rsidRPr="0096288B" w:rsidRDefault="0096288B" w:rsidP="0096288B">
      <w:pPr>
        <w:pStyle w:val="ListParagraph"/>
        <w:spacing w:before="180" w:after="180" w:line="240" w:lineRule="auto"/>
        <w:rPr>
          <w:rFonts w:ascii="Segoe UI" w:hAnsi="Segoe UI" w:cs="Segoe UI"/>
        </w:rPr>
      </w:pPr>
    </w:p>
    <w:p w14:paraId="39DDE05B" w14:textId="6E1C6ACE" w:rsidR="00641742" w:rsidRDefault="00641742" w:rsidP="00641742">
      <w:pPr>
        <w:pStyle w:val="ListParagraph"/>
        <w:numPr>
          <w:ilvl w:val="0"/>
          <w:numId w:val="15"/>
        </w:numPr>
        <w:spacing w:before="180" w:after="180" w:line="240" w:lineRule="auto"/>
        <w:rPr>
          <w:rFonts w:ascii="Segoe UI" w:hAnsi="Segoe UI" w:cs="Segoe UI"/>
        </w:rPr>
      </w:pPr>
      <w:r>
        <w:rPr>
          <w:rFonts w:ascii="Segoe UI" w:hAnsi="Segoe UI" w:cs="Segoe UI"/>
        </w:rPr>
        <w:t xml:space="preserve">Select </w:t>
      </w:r>
      <w:r w:rsidRPr="00641742">
        <w:rPr>
          <w:rFonts w:ascii="Segoe UI" w:hAnsi="Segoe UI" w:cs="Segoe UI"/>
          <w:b/>
          <w:bCs/>
        </w:rPr>
        <w:t>Save</w:t>
      </w:r>
      <w:r>
        <w:rPr>
          <w:rFonts w:ascii="Segoe UI" w:hAnsi="Segoe UI" w:cs="Segoe UI"/>
        </w:rPr>
        <w:t>.</w:t>
      </w:r>
      <w:r w:rsidR="00F70470">
        <w:rPr>
          <w:rFonts w:ascii="Segoe UI" w:hAnsi="Segoe UI" w:cs="Segoe UI"/>
        </w:rPr>
        <w:t xml:space="preserve"> This should enable Teams channel and your Microsoft Teams </w:t>
      </w:r>
      <w:r w:rsidR="00F70470" w:rsidRPr="00F70470">
        <w:rPr>
          <w:rFonts w:ascii="Segoe UI" w:hAnsi="Segoe UI" w:cs="Segoe UI"/>
        </w:rPr>
        <w:t>toggle</w:t>
      </w:r>
      <w:r w:rsidR="00F70470">
        <w:rPr>
          <w:rFonts w:ascii="Segoe UI" w:hAnsi="Segoe UI" w:cs="Segoe UI"/>
        </w:rPr>
        <w:t xml:space="preserve"> should reflect accordingly.</w:t>
      </w:r>
    </w:p>
    <w:p w14:paraId="6B7B6279" w14:textId="77777777" w:rsidR="00231FB1" w:rsidRDefault="00F70470" w:rsidP="00231FB1">
      <w:pPr>
        <w:pStyle w:val="ListParagraph"/>
        <w:spacing w:before="180" w:after="180" w:line="240" w:lineRule="auto"/>
        <w:rPr>
          <w:rFonts w:ascii="Segoe UI" w:hAnsi="Segoe UI" w:cs="Segoe UI"/>
          <w:b/>
          <w:bCs/>
          <w:sz w:val="24"/>
          <w:szCs w:val="24"/>
        </w:rPr>
      </w:pPr>
      <w:r>
        <w:rPr>
          <w:noProof/>
        </w:rPr>
        <w:drawing>
          <wp:inline distT="0" distB="0" distL="0" distR="0" wp14:anchorId="5BDC43A3" wp14:editId="7DE334D1">
            <wp:extent cx="5264926" cy="2548614"/>
            <wp:effectExtent l="19050" t="19050" r="12065" b="23495"/>
            <wp:docPr id="185" name="Picture 1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email&#10;&#10;Description automatically generated"/>
                    <pic:cNvPicPr/>
                  </pic:nvPicPr>
                  <pic:blipFill>
                    <a:blip r:embed="rId44"/>
                    <a:stretch>
                      <a:fillRect/>
                    </a:stretch>
                  </pic:blipFill>
                  <pic:spPr>
                    <a:xfrm>
                      <a:off x="0" y="0"/>
                      <a:ext cx="5275292" cy="2553632"/>
                    </a:xfrm>
                    <a:prstGeom prst="rect">
                      <a:avLst/>
                    </a:prstGeom>
                    <a:ln w="6350">
                      <a:solidFill>
                        <a:schemeClr val="tx1"/>
                      </a:solidFill>
                    </a:ln>
                  </pic:spPr>
                </pic:pic>
              </a:graphicData>
            </a:graphic>
          </wp:inline>
        </w:drawing>
      </w:r>
    </w:p>
    <w:p w14:paraId="74F6D365" w14:textId="77777777" w:rsidR="00231FB1" w:rsidRDefault="00231FB1" w:rsidP="00231FB1">
      <w:pPr>
        <w:pStyle w:val="ListParagraph"/>
        <w:spacing w:before="180" w:after="180" w:line="240" w:lineRule="auto"/>
        <w:rPr>
          <w:rFonts w:ascii="Segoe UI" w:hAnsi="Segoe UI" w:cs="Segoe UI"/>
          <w:b/>
          <w:bCs/>
          <w:sz w:val="24"/>
          <w:szCs w:val="24"/>
        </w:rPr>
      </w:pPr>
    </w:p>
    <w:p w14:paraId="52DFC63F" w14:textId="0A554BF4" w:rsidR="005A3D3F" w:rsidRPr="00231FB1" w:rsidRDefault="00F70470" w:rsidP="00231FB1">
      <w:pPr>
        <w:pStyle w:val="ListParagraph"/>
        <w:spacing w:before="180" w:after="180" w:line="240" w:lineRule="auto"/>
        <w:ind w:left="0"/>
        <w:rPr>
          <w:rFonts w:ascii="Segoe UI" w:hAnsi="Segoe UI" w:cs="Segoe UI"/>
        </w:rPr>
      </w:pPr>
      <w:r>
        <w:rPr>
          <w:rFonts w:ascii="Segoe UI" w:hAnsi="Segoe UI" w:cs="Segoe UI"/>
          <w:b/>
          <w:bCs/>
          <w:sz w:val="24"/>
          <w:szCs w:val="24"/>
        </w:rPr>
        <w:t xml:space="preserve">Congratulations! </w:t>
      </w:r>
      <w:r w:rsidR="00165F3A">
        <w:rPr>
          <w:rFonts w:ascii="Segoe UI" w:hAnsi="Segoe UI" w:cs="Segoe UI"/>
          <w:b/>
          <w:bCs/>
          <w:sz w:val="24"/>
          <w:szCs w:val="24"/>
        </w:rPr>
        <w:t xml:space="preserve"> </w:t>
      </w:r>
      <w:r>
        <w:rPr>
          <w:rFonts w:ascii="Segoe UI" w:hAnsi="Segoe UI" w:cs="Segoe UI"/>
          <w:sz w:val="24"/>
          <w:szCs w:val="24"/>
        </w:rPr>
        <w:t>You completed the</w:t>
      </w:r>
      <w:r w:rsidR="005A3D3F">
        <w:rPr>
          <w:rFonts w:ascii="Segoe UI" w:hAnsi="Segoe UI" w:cs="Segoe UI"/>
          <w:sz w:val="24"/>
          <w:szCs w:val="24"/>
        </w:rPr>
        <w:t xml:space="preserve"> Azure</w:t>
      </w:r>
      <w:r>
        <w:rPr>
          <w:rFonts w:ascii="Segoe UI" w:hAnsi="Segoe UI" w:cs="Segoe UI"/>
          <w:sz w:val="24"/>
          <w:szCs w:val="24"/>
        </w:rPr>
        <w:t xml:space="preserve"> Health Bot</w:t>
      </w:r>
      <w:r w:rsidR="005A3D3F">
        <w:rPr>
          <w:rFonts w:ascii="Segoe UI" w:hAnsi="Segoe UI" w:cs="Segoe UI"/>
          <w:sz w:val="24"/>
          <w:szCs w:val="24"/>
        </w:rPr>
        <w:t xml:space="preserve"> settings for integration with Microsoft Teams and Dynamics 365 Omnichannel for Customer Service.</w:t>
      </w:r>
    </w:p>
    <w:p w14:paraId="7481F674" w14:textId="0DE606A3" w:rsidR="00F01F84" w:rsidRPr="009B2421" w:rsidRDefault="00F01F84" w:rsidP="000F54A8">
      <w:pPr>
        <w:pStyle w:val="ILSubTitle"/>
      </w:pPr>
      <w:bookmarkStart w:id="20" w:name="_Toc102378433"/>
      <w:r w:rsidRPr="009B2421">
        <w:lastRenderedPageBreak/>
        <w:t xml:space="preserve">Task 3: </w:t>
      </w:r>
      <w:r w:rsidR="00311CE8">
        <w:t>Obtain</w:t>
      </w:r>
      <w:r w:rsidRPr="009B2421">
        <w:t xml:space="preserve"> Azure Application ID</w:t>
      </w:r>
      <w:bookmarkEnd w:id="20"/>
    </w:p>
    <w:p w14:paraId="38D8BACD" w14:textId="30A61265" w:rsidR="00F01F84" w:rsidRPr="009B2421" w:rsidRDefault="00F01F84" w:rsidP="00F01F84">
      <w:pPr>
        <w:rPr>
          <w:rFonts w:ascii="Segoe UI" w:hAnsi="Segoe UI" w:cs="Segoe UI"/>
        </w:rPr>
      </w:pPr>
      <w:r w:rsidRPr="009B2421">
        <w:rPr>
          <w:rFonts w:ascii="Segoe UI" w:hAnsi="Segoe UI" w:cs="Segoe UI"/>
        </w:rPr>
        <w:t xml:space="preserve">In this task, you will </w:t>
      </w:r>
      <w:r w:rsidR="00311CE8">
        <w:rPr>
          <w:rFonts w:ascii="Segoe UI" w:hAnsi="Segoe UI" w:cs="Segoe UI"/>
        </w:rPr>
        <w:t>be using</w:t>
      </w:r>
      <w:r w:rsidRPr="009B2421">
        <w:rPr>
          <w:rFonts w:ascii="Segoe UI" w:hAnsi="Segoe UI" w:cs="Segoe UI"/>
        </w:rPr>
        <w:t xml:space="preserve"> an Azure Application ID</w:t>
      </w:r>
      <w:r w:rsidR="00311CE8">
        <w:rPr>
          <w:rFonts w:ascii="Segoe UI" w:hAnsi="Segoe UI" w:cs="Segoe UI"/>
        </w:rPr>
        <w:t xml:space="preserve"> already create</w:t>
      </w:r>
      <w:r w:rsidR="00F204EC">
        <w:rPr>
          <w:rFonts w:ascii="Segoe UI" w:hAnsi="Segoe UI" w:cs="Segoe UI"/>
        </w:rPr>
        <w:t>d</w:t>
      </w:r>
      <w:r w:rsidR="00311CE8">
        <w:rPr>
          <w:rFonts w:ascii="Segoe UI" w:hAnsi="Segoe UI" w:cs="Segoe UI"/>
        </w:rPr>
        <w:t xml:space="preserve"> in our Azure tenant</w:t>
      </w:r>
      <w:r w:rsidR="00456BEA">
        <w:rPr>
          <w:rFonts w:ascii="Segoe UI" w:hAnsi="Segoe UI" w:cs="Segoe UI"/>
        </w:rPr>
        <w:t xml:space="preserve"> called “</w:t>
      </w:r>
      <w:r w:rsidR="00456BEA" w:rsidRPr="00456BEA">
        <w:rPr>
          <w:rFonts w:ascii="Segoe UI" w:hAnsi="Segoe UI" w:cs="Segoe UI"/>
          <w:b/>
          <w:bCs/>
        </w:rPr>
        <w:t>MCH Application Id</w:t>
      </w:r>
      <w:r w:rsidR="00456BEA">
        <w:rPr>
          <w:rFonts w:ascii="Segoe UI" w:hAnsi="Segoe UI" w:cs="Segoe UI"/>
        </w:rPr>
        <w:t>”</w:t>
      </w:r>
      <w:r w:rsidRPr="009B2421">
        <w:rPr>
          <w:rFonts w:ascii="Segoe UI" w:hAnsi="Segoe UI" w:cs="Segoe UI"/>
        </w:rPr>
        <w:t xml:space="preserve">. Registering this Id </w:t>
      </w:r>
      <w:r w:rsidRPr="009B2421">
        <w:rPr>
          <w:rFonts w:ascii="Segoe UI" w:hAnsi="Segoe UI" w:cs="Segoe UI"/>
          <w:color w:val="171717"/>
          <w:shd w:val="clear" w:color="auto" w:fill="FFFFFF"/>
        </w:rPr>
        <w:t>establishe</w:t>
      </w:r>
      <w:r w:rsidR="00456BEA">
        <w:rPr>
          <w:rFonts w:ascii="Segoe UI" w:hAnsi="Segoe UI" w:cs="Segoe UI"/>
          <w:color w:val="171717"/>
          <w:shd w:val="clear" w:color="auto" w:fill="FFFFFF"/>
        </w:rPr>
        <w:t>s</w:t>
      </w:r>
      <w:r w:rsidRPr="009B2421">
        <w:rPr>
          <w:rFonts w:ascii="Segoe UI" w:hAnsi="Segoe UI" w:cs="Segoe UI"/>
          <w:color w:val="171717"/>
          <w:shd w:val="clear" w:color="auto" w:fill="FFFFFF"/>
        </w:rPr>
        <w:t xml:space="preserve"> a trust</w:t>
      </w:r>
      <w:r w:rsidR="00456BEA">
        <w:rPr>
          <w:rFonts w:ascii="Segoe UI" w:hAnsi="Segoe UI" w:cs="Segoe UI"/>
          <w:color w:val="171717"/>
          <w:shd w:val="clear" w:color="auto" w:fill="FFFFFF"/>
        </w:rPr>
        <w:t>ed</w:t>
      </w:r>
      <w:r w:rsidRPr="009B2421">
        <w:rPr>
          <w:rFonts w:ascii="Segoe UI" w:hAnsi="Segoe UI" w:cs="Segoe UI"/>
          <w:color w:val="171717"/>
          <w:shd w:val="clear" w:color="auto" w:fill="FFFFFF"/>
        </w:rPr>
        <w:t xml:space="preserve"> relationship between your Dynamics 365 app and the Microsoft identity platform. </w:t>
      </w:r>
      <w:r w:rsidRPr="009B2421">
        <w:rPr>
          <w:rFonts w:ascii="Segoe UI" w:hAnsi="Segoe UI" w:cs="Segoe UI"/>
        </w:rPr>
        <w:t xml:space="preserve">Using this Id, you will later create a Dynamics 365 Application User to bridge the authentication between Azure Health </w:t>
      </w:r>
      <w:r w:rsidR="00456BEA">
        <w:rPr>
          <w:rFonts w:ascii="Segoe UI" w:hAnsi="Segoe UI" w:cs="Segoe UI"/>
        </w:rPr>
        <w:t>B</w:t>
      </w:r>
      <w:r w:rsidRPr="009B2421">
        <w:rPr>
          <w:rFonts w:ascii="Segoe UI" w:hAnsi="Segoe UI" w:cs="Segoe UI"/>
        </w:rPr>
        <w:t xml:space="preserve">ot and </w:t>
      </w:r>
      <w:r w:rsidR="00456BEA">
        <w:rPr>
          <w:rFonts w:ascii="Segoe UI" w:hAnsi="Segoe UI" w:cs="Segoe UI"/>
        </w:rPr>
        <w:t>Power Apps.</w:t>
      </w:r>
    </w:p>
    <w:p w14:paraId="6D830B48" w14:textId="7B8128EA" w:rsidR="00F01F84" w:rsidRPr="009B2421" w:rsidRDefault="000565DC" w:rsidP="00F01F84">
      <w:pPr>
        <w:pStyle w:val="ListParagraph"/>
        <w:numPr>
          <w:ilvl w:val="0"/>
          <w:numId w:val="17"/>
        </w:numPr>
        <w:spacing w:before="180" w:after="180" w:line="240" w:lineRule="auto"/>
        <w:rPr>
          <w:rFonts w:ascii="Segoe UI" w:hAnsi="Segoe UI" w:cs="Segoe UI"/>
        </w:rPr>
      </w:pPr>
      <w:r>
        <w:rPr>
          <w:rFonts w:ascii="Segoe UI" w:hAnsi="Segoe UI" w:cs="Segoe UI"/>
        </w:rPr>
        <w:t>Navigate back to the</w:t>
      </w:r>
      <w:r w:rsidR="00E42BDC">
        <w:rPr>
          <w:rFonts w:ascii="Segoe UI" w:hAnsi="Segoe UI" w:cs="Segoe UI"/>
        </w:rPr>
        <w:t xml:space="preserve"> Azure Portal</w:t>
      </w:r>
      <w:r>
        <w:rPr>
          <w:rFonts w:ascii="Segoe UI" w:hAnsi="Segoe UI" w:cs="Segoe UI"/>
        </w:rPr>
        <w:t xml:space="preserve"> and</w:t>
      </w:r>
      <w:r w:rsidR="00E42BDC">
        <w:rPr>
          <w:rFonts w:ascii="Segoe UI" w:hAnsi="Segoe UI" w:cs="Segoe UI"/>
        </w:rPr>
        <w:t xml:space="preserve"> s</w:t>
      </w:r>
      <w:r w:rsidR="00F01F84" w:rsidRPr="009B2421">
        <w:rPr>
          <w:rFonts w:ascii="Segoe UI" w:hAnsi="Segoe UI" w:cs="Segoe UI"/>
        </w:rPr>
        <w:t xml:space="preserve">earch for </w:t>
      </w:r>
      <w:r w:rsidR="00F01F84" w:rsidRPr="00456BEA">
        <w:rPr>
          <w:rFonts w:ascii="Segoe UI" w:hAnsi="Segoe UI" w:cs="Segoe UI"/>
          <w:b/>
          <w:bCs/>
        </w:rPr>
        <w:t>App Registration</w:t>
      </w:r>
      <w:r w:rsidR="00456BEA" w:rsidRPr="00456BEA">
        <w:rPr>
          <w:rFonts w:ascii="Segoe UI" w:hAnsi="Segoe UI" w:cs="Segoe UI"/>
          <w:b/>
          <w:bCs/>
        </w:rPr>
        <w:t>s</w:t>
      </w:r>
      <w:r w:rsidR="00F01F84" w:rsidRPr="009B2421">
        <w:rPr>
          <w:rFonts w:ascii="Segoe UI" w:hAnsi="Segoe UI" w:cs="Segoe UI"/>
        </w:rPr>
        <w:t xml:space="preserve"> in the Search box</w:t>
      </w:r>
      <w:r w:rsidR="009432DD">
        <w:rPr>
          <w:rFonts w:ascii="Segoe UI" w:hAnsi="Segoe UI" w:cs="Segoe UI"/>
        </w:rPr>
        <w:t>.</w:t>
      </w:r>
    </w:p>
    <w:p w14:paraId="6B6CF834" w14:textId="0D28C002" w:rsidR="00F01F84" w:rsidRDefault="00F01F84" w:rsidP="00456BEA">
      <w:pPr>
        <w:pStyle w:val="ListParagraph"/>
        <w:ind w:left="810"/>
        <w:rPr>
          <w:rFonts w:ascii="Segoe UI" w:hAnsi="Segoe UI" w:cs="Segoe UI"/>
        </w:rPr>
      </w:pPr>
      <w:r w:rsidRPr="009B2421">
        <w:rPr>
          <w:rFonts w:ascii="Segoe UI" w:hAnsi="Segoe UI" w:cs="Segoe UI"/>
          <w:noProof/>
        </w:rPr>
        <w:drawing>
          <wp:inline distT="0" distB="0" distL="0" distR="0" wp14:anchorId="540F0C63" wp14:editId="5E9644D0">
            <wp:extent cx="6023610" cy="3985493"/>
            <wp:effectExtent l="19050" t="19050" r="15240" b="15240"/>
            <wp:docPr id="132" name="Picture 1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45"/>
                    <a:stretch>
                      <a:fillRect/>
                    </a:stretch>
                  </pic:blipFill>
                  <pic:spPr>
                    <a:xfrm>
                      <a:off x="0" y="0"/>
                      <a:ext cx="6024314" cy="3985959"/>
                    </a:xfrm>
                    <a:prstGeom prst="rect">
                      <a:avLst/>
                    </a:prstGeom>
                    <a:ln w="6350">
                      <a:solidFill>
                        <a:schemeClr val="tx1"/>
                      </a:solidFill>
                    </a:ln>
                  </pic:spPr>
                </pic:pic>
              </a:graphicData>
            </a:graphic>
          </wp:inline>
        </w:drawing>
      </w:r>
    </w:p>
    <w:p w14:paraId="07362072" w14:textId="77777777" w:rsidR="00456BEA" w:rsidRPr="009B2421" w:rsidRDefault="00456BEA" w:rsidP="00456BEA">
      <w:pPr>
        <w:pStyle w:val="ListParagraph"/>
        <w:ind w:left="810"/>
        <w:rPr>
          <w:rFonts w:ascii="Segoe UI" w:hAnsi="Segoe UI" w:cs="Segoe UI"/>
        </w:rPr>
      </w:pPr>
    </w:p>
    <w:p w14:paraId="6D46745C" w14:textId="22CA584C" w:rsidR="00034418" w:rsidRDefault="00034418" w:rsidP="00F01F84">
      <w:pPr>
        <w:pStyle w:val="ListParagraph"/>
        <w:numPr>
          <w:ilvl w:val="0"/>
          <w:numId w:val="17"/>
        </w:numPr>
        <w:spacing w:before="180" w:after="180" w:line="240" w:lineRule="auto"/>
        <w:rPr>
          <w:rFonts w:ascii="Segoe UI" w:hAnsi="Segoe UI" w:cs="Segoe UI"/>
        </w:rPr>
      </w:pPr>
      <w:r>
        <w:rPr>
          <w:rFonts w:ascii="Segoe UI" w:hAnsi="Segoe UI" w:cs="Segoe UI"/>
        </w:rPr>
        <w:t>You will be landed in the App registration homepage</w:t>
      </w:r>
      <w:r w:rsidR="006A306C">
        <w:rPr>
          <w:rFonts w:ascii="Segoe UI" w:hAnsi="Segoe UI" w:cs="Segoe UI"/>
        </w:rPr>
        <w:t xml:space="preserve"> on the Owned applications tab</w:t>
      </w:r>
      <w:r>
        <w:rPr>
          <w:rFonts w:ascii="Segoe UI" w:hAnsi="Segoe UI" w:cs="Segoe UI"/>
        </w:rPr>
        <w:t>.</w:t>
      </w:r>
    </w:p>
    <w:p w14:paraId="47D9E5F6" w14:textId="12A395B6" w:rsidR="00BF2A54" w:rsidRDefault="00BF2A54" w:rsidP="00BF2A54">
      <w:pPr>
        <w:pStyle w:val="ListParagraph"/>
        <w:spacing w:before="180" w:after="180" w:line="240" w:lineRule="auto"/>
        <w:ind w:left="810"/>
        <w:rPr>
          <w:rFonts w:ascii="Segoe UI" w:hAnsi="Segoe UI" w:cs="Segoe UI"/>
        </w:rPr>
      </w:pPr>
      <w:r>
        <w:rPr>
          <w:noProof/>
        </w:rPr>
        <w:drawing>
          <wp:inline distT="0" distB="0" distL="0" distR="0" wp14:anchorId="28B311E7" wp14:editId="348A3B3B">
            <wp:extent cx="6024177" cy="2000250"/>
            <wp:effectExtent l="19050" t="19050" r="15240" b="19050"/>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Graphical user interface, text, application, email&#10;&#10;Description automatically generated"/>
                    <pic:cNvPicPr/>
                  </pic:nvPicPr>
                  <pic:blipFill>
                    <a:blip r:embed="rId46"/>
                    <a:stretch>
                      <a:fillRect/>
                    </a:stretch>
                  </pic:blipFill>
                  <pic:spPr>
                    <a:xfrm>
                      <a:off x="0" y="0"/>
                      <a:ext cx="6025769" cy="2000779"/>
                    </a:xfrm>
                    <a:prstGeom prst="rect">
                      <a:avLst/>
                    </a:prstGeom>
                    <a:ln w="6350">
                      <a:solidFill>
                        <a:schemeClr val="tx1"/>
                      </a:solidFill>
                    </a:ln>
                  </pic:spPr>
                </pic:pic>
              </a:graphicData>
            </a:graphic>
          </wp:inline>
        </w:drawing>
      </w:r>
    </w:p>
    <w:p w14:paraId="7BCC20D1" w14:textId="17838B44" w:rsidR="00BF2A54" w:rsidRDefault="00BF2A54">
      <w:pPr>
        <w:rPr>
          <w:rFonts w:ascii="Segoe UI" w:hAnsi="Segoe UI" w:cs="Segoe UI"/>
        </w:rPr>
      </w:pPr>
      <w:r>
        <w:rPr>
          <w:rFonts w:ascii="Segoe UI" w:hAnsi="Segoe UI" w:cs="Segoe UI"/>
        </w:rPr>
        <w:br w:type="page"/>
      </w:r>
    </w:p>
    <w:p w14:paraId="76836155" w14:textId="666B6674" w:rsidR="006A306C" w:rsidRDefault="006A306C" w:rsidP="006A306C">
      <w:pPr>
        <w:pStyle w:val="ListParagraph"/>
        <w:numPr>
          <w:ilvl w:val="0"/>
          <w:numId w:val="17"/>
        </w:numPr>
        <w:spacing w:before="180" w:after="180" w:line="240" w:lineRule="auto"/>
        <w:rPr>
          <w:rFonts w:ascii="Segoe UI" w:hAnsi="Segoe UI" w:cs="Segoe UI"/>
        </w:rPr>
      </w:pPr>
      <w:r>
        <w:rPr>
          <w:rFonts w:ascii="Segoe UI" w:hAnsi="Segoe UI" w:cs="Segoe UI"/>
        </w:rPr>
        <w:lastRenderedPageBreak/>
        <w:t xml:space="preserve">Select the </w:t>
      </w:r>
      <w:r w:rsidRPr="006A306C">
        <w:rPr>
          <w:rFonts w:ascii="Segoe UI" w:hAnsi="Segoe UI" w:cs="Segoe UI"/>
          <w:b/>
          <w:bCs/>
        </w:rPr>
        <w:t>All applications</w:t>
      </w:r>
      <w:r>
        <w:rPr>
          <w:rFonts w:ascii="Segoe UI" w:hAnsi="Segoe UI" w:cs="Segoe UI"/>
        </w:rPr>
        <w:t xml:space="preserve"> tab.</w:t>
      </w:r>
    </w:p>
    <w:p w14:paraId="5CD9B49D" w14:textId="67D9836F" w:rsidR="00034418" w:rsidRDefault="009B011D" w:rsidP="00034418">
      <w:pPr>
        <w:pStyle w:val="ListParagraph"/>
        <w:spacing w:before="180" w:after="180" w:line="240" w:lineRule="auto"/>
        <w:ind w:left="810"/>
        <w:rPr>
          <w:rFonts w:ascii="Segoe UI" w:hAnsi="Segoe UI" w:cs="Segoe UI"/>
        </w:rPr>
      </w:pPr>
      <w:r>
        <w:rPr>
          <w:noProof/>
        </w:rPr>
        <w:drawing>
          <wp:inline distT="0" distB="0" distL="0" distR="0" wp14:anchorId="1E94308A" wp14:editId="351C666E">
            <wp:extent cx="3857625" cy="2703552"/>
            <wp:effectExtent l="19050" t="19050" r="9525" b="20955"/>
            <wp:docPr id="189" name="Picture 1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 email&#10;&#10;Description automatically generated"/>
                    <pic:cNvPicPr/>
                  </pic:nvPicPr>
                  <pic:blipFill>
                    <a:blip r:embed="rId47"/>
                    <a:stretch>
                      <a:fillRect/>
                    </a:stretch>
                  </pic:blipFill>
                  <pic:spPr>
                    <a:xfrm>
                      <a:off x="0" y="0"/>
                      <a:ext cx="3875186" cy="2715860"/>
                    </a:xfrm>
                    <a:prstGeom prst="rect">
                      <a:avLst/>
                    </a:prstGeom>
                    <a:ln w="6350">
                      <a:solidFill>
                        <a:schemeClr val="tx1"/>
                      </a:solidFill>
                    </a:ln>
                  </pic:spPr>
                </pic:pic>
              </a:graphicData>
            </a:graphic>
          </wp:inline>
        </w:drawing>
      </w:r>
    </w:p>
    <w:p w14:paraId="3FEF6EC3" w14:textId="77777777" w:rsidR="00592429" w:rsidRDefault="00592429" w:rsidP="00034418">
      <w:pPr>
        <w:pStyle w:val="ListParagraph"/>
        <w:spacing w:before="180" w:after="180" w:line="240" w:lineRule="auto"/>
        <w:ind w:left="810"/>
        <w:rPr>
          <w:rFonts w:ascii="Segoe UI" w:hAnsi="Segoe UI" w:cs="Segoe UI"/>
        </w:rPr>
      </w:pPr>
    </w:p>
    <w:p w14:paraId="04E54F80" w14:textId="6D7C8B05" w:rsidR="009B011D" w:rsidRDefault="006F5850" w:rsidP="006F5850">
      <w:pPr>
        <w:pStyle w:val="ListParagraph"/>
        <w:numPr>
          <w:ilvl w:val="0"/>
          <w:numId w:val="17"/>
        </w:numPr>
        <w:spacing w:before="180" w:after="180" w:line="240" w:lineRule="auto"/>
        <w:rPr>
          <w:rFonts w:ascii="Segoe UI" w:hAnsi="Segoe UI" w:cs="Segoe UI"/>
        </w:rPr>
      </w:pPr>
      <w:r>
        <w:rPr>
          <w:rFonts w:ascii="Segoe UI" w:hAnsi="Segoe UI" w:cs="Segoe UI"/>
        </w:rPr>
        <w:t xml:space="preserve">To </w:t>
      </w:r>
      <w:r w:rsidRPr="0044397B">
        <w:rPr>
          <w:rFonts w:ascii="Segoe UI" w:hAnsi="Segoe UI" w:cs="Segoe UI"/>
          <w:b/>
          <w:bCs/>
        </w:rPr>
        <w:t>search</w:t>
      </w:r>
      <w:r>
        <w:rPr>
          <w:rFonts w:ascii="Segoe UI" w:hAnsi="Segoe UI" w:cs="Segoe UI"/>
        </w:rPr>
        <w:t xml:space="preserve"> for our Application Id, type “</w:t>
      </w:r>
      <w:r w:rsidRPr="0044397B">
        <w:rPr>
          <w:rFonts w:ascii="Segoe UI" w:hAnsi="Segoe UI" w:cs="Segoe UI"/>
          <w:b/>
          <w:bCs/>
        </w:rPr>
        <w:t>MCH Application Id</w:t>
      </w:r>
      <w:r>
        <w:rPr>
          <w:rFonts w:ascii="Segoe UI" w:hAnsi="Segoe UI" w:cs="Segoe UI"/>
        </w:rPr>
        <w:t>” in the Search box.</w:t>
      </w:r>
    </w:p>
    <w:p w14:paraId="113453AC" w14:textId="47028EB0" w:rsidR="006F5850" w:rsidRDefault="00592429" w:rsidP="00592429">
      <w:pPr>
        <w:pStyle w:val="ListParagraph"/>
        <w:spacing w:before="180" w:after="180" w:line="240" w:lineRule="auto"/>
        <w:ind w:left="810"/>
        <w:rPr>
          <w:rFonts w:ascii="Segoe UI" w:hAnsi="Segoe UI" w:cs="Segoe UI"/>
        </w:rPr>
      </w:pPr>
      <w:r>
        <w:rPr>
          <w:noProof/>
        </w:rPr>
        <w:drawing>
          <wp:inline distT="0" distB="0" distL="0" distR="0" wp14:anchorId="4828DD90" wp14:editId="2B04F3A9">
            <wp:extent cx="4943475" cy="2149495"/>
            <wp:effectExtent l="19050" t="19050" r="9525" b="22225"/>
            <wp:docPr id="190" name="Picture 1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Graphical user interface, text, application, email&#10;&#10;Description automatically generated"/>
                    <pic:cNvPicPr/>
                  </pic:nvPicPr>
                  <pic:blipFill>
                    <a:blip r:embed="rId48"/>
                    <a:stretch>
                      <a:fillRect/>
                    </a:stretch>
                  </pic:blipFill>
                  <pic:spPr>
                    <a:xfrm>
                      <a:off x="0" y="0"/>
                      <a:ext cx="4977425" cy="2164257"/>
                    </a:xfrm>
                    <a:prstGeom prst="rect">
                      <a:avLst/>
                    </a:prstGeom>
                    <a:ln w="6350">
                      <a:solidFill>
                        <a:schemeClr val="tx1"/>
                      </a:solidFill>
                    </a:ln>
                  </pic:spPr>
                </pic:pic>
              </a:graphicData>
            </a:graphic>
          </wp:inline>
        </w:drawing>
      </w:r>
    </w:p>
    <w:p w14:paraId="43B4E366" w14:textId="77777777" w:rsidR="00D73591" w:rsidRDefault="00D73591" w:rsidP="00592429">
      <w:pPr>
        <w:pStyle w:val="ListParagraph"/>
        <w:spacing w:before="180" w:after="180" w:line="240" w:lineRule="auto"/>
        <w:ind w:left="810"/>
        <w:rPr>
          <w:rFonts w:ascii="Segoe UI" w:hAnsi="Segoe UI" w:cs="Segoe UI"/>
        </w:rPr>
      </w:pPr>
    </w:p>
    <w:p w14:paraId="6E03878E" w14:textId="77777777" w:rsidR="00C93B31" w:rsidRDefault="00D73591" w:rsidP="00D73591">
      <w:pPr>
        <w:pStyle w:val="ListParagraph"/>
        <w:numPr>
          <w:ilvl w:val="0"/>
          <w:numId w:val="17"/>
        </w:numPr>
        <w:spacing w:before="180" w:after="180" w:line="240" w:lineRule="auto"/>
        <w:rPr>
          <w:rFonts w:ascii="Segoe UI" w:hAnsi="Segoe UI" w:cs="Segoe UI"/>
        </w:rPr>
      </w:pPr>
      <w:r>
        <w:rPr>
          <w:rFonts w:ascii="Segoe UI" w:hAnsi="Segoe UI" w:cs="Segoe UI"/>
        </w:rPr>
        <w:t xml:space="preserve">Select the </w:t>
      </w:r>
      <w:r w:rsidRPr="00D73591">
        <w:rPr>
          <w:rFonts w:ascii="Segoe UI" w:hAnsi="Segoe UI" w:cs="Segoe UI"/>
          <w:b/>
          <w:bCs/>
        </w:rPr>
        <w:t>MCH Application Id</w:t>
      </w:r>
      <w:r>
        <w:rPr>
          <w:rFonts w:ascii="Segoe UI" w:hAnsi="Segoe UI" w:cs="Segoe UI"/>
        </w:rPr>
        <w:t xml:space="preserve"> app registration resource.</w:t>
      </w:r>
      <w:r w:rsidR="00416BCB">
        <w:rPr>
          <w:rFonts w:ascii="Segoe UI" w:hAnsi="Segoe UI" w:cs="Segoe UI"/>
        </w:rPr>
        <w:t xml:space="preserve"> </w:t>
      </w:r>
      <w:r w:rsidR="00416BCB" w:rsidRPr="005B5406">
        <w:rPr>
          <w:rFonts w:ascii="Segoe UI" w:hAnsi="Segoe UI" w:cs="Segoe UI"/>
          <w:b/>
          <w:bCs/>
        </w:rPr>
        <w:t>Copy and store</w:t>
      </w:r>
      <w:r w:rsidR="00416BCB">
        <w:rPr>
          <w:rFonts w:ascii="Segoe UI" w:hAnsi="Segoe UI" w:cs="Segoe UI"/>
        </w:rPr>
        <w:t xml:space="preserve"> the </w:t>
      </w:r>
      <w:r w:rsidR="00416BCB" w:rsidRPr="00041614">
        <w:rPr>
          <w:rFonts w:ascii="Segoe UI" w:hAnsi="Segoe UI" w:cs="Segoe UI"/>
          <w:b/>
          <w:bCs/>
        </w:rPr>
        <w:t xml:space="preserve">Application (client) </w:t>
      </w:r>
      <w:r w:rsidR="00041614">
        <w:rPr>
          <w:rFonts w:ascii="Segoe UI" w:hAnsi="Segoe UI" w:cs="Segoe UI"/>
          <w:b/>
          <w:bCs/>
        </w:rPr>
        <w:t>ID</w:t>
      </w:r>
      <w:r w:rsidR="00416BCB">
        <w:rPr>
          <w:rFonts w:ascii="Segoe UI" w:hAnsi="Segoe UI" w:cs="Segoe UI"/>
        </w:rPr>
        <w:t xml:space="preserve"> for later to </w:t>
      </w:r>
      <w:r w:rsidR="00041614">
        <w:rPr>
          <w:rFonts w:ascii="Segoe UI" w:hAnsi="Segoe UI" w:cs="Segoe UI"/>
        </w:rPr>
        <w:t xml:space="preserve">use when </w:t>
      </w:r>
      <w:r w:rsidR="00416BCB">
        <w:rPr>
          <w:rFonts w:ascii="Segoe UI" w:hAnsi="Segoe UI" w:cs="Segoe UI"/>
        </w:rPr>
        <w:t>creat</w:t>
      </w:r>
      <w:r w:rsidR="00041614">
        <w:rPr>
          <w:rFonts w:ascii="Segoe UI" w:hAnsi="Segoe UI" w:cs="Segoe UI"/>
        </w:rPr>
        <w:t>ing</w:t>
      </w:r>
      <w:r w:rsidR="00416BCB">
        <w:rPr>
          <w:rFonts w:ascii="Segoe UI" w:hAnsi="Segoe UI" w:cs="Segoe UI"/>
        </w:rPr>
        <w:t xml:space="preserve"> the Dynamics 365 Application User.</w:t>
      </w:r>
      <w:r w:rsidR="0033768A">
        <w:rPr>
          <w:rFonts w:ascii="Segoe UI" w:hAnsi="Segoe UI" w:cs="Segoe UI"/>
        </w:rPr>
        <w:t xml:space="preserve"> </w:t>
      </w:r>
    </w:p>
    <w:p w14:paraId="41600C1B" w14:textId="3562BFB6" w:rsidR="00592429" w:rsidRPr="00C93B31" w:rsidRDefault="00C93B31" w:rsidP="00C93B31">
      <w:pPr>
        <w:pStyle w:val="ListParagraph"/>
        <w:spacing w:before="180" w:after="180" w:line="240" w:lineRule="auto"/>
        <w:ind w:left="810"/>
        <w:rPr>
          <w:rFonts w:ascii="Segoe UI" w:hAnsi="Segoe UI" w:cs="Segoe UI"/>
          <w:i/>
          <w:iCs/>
        </w:rPr>
      </w:pPr>
      <w:r>
        <w:rPr>
          <w:rFonts w:ascii="Segoe UI" w:hAnsi="Segoe UI" w:cs="Segoe UI"/>
          <w:i/>
          <w:iCs/>
        </w:rPr>
        <w:t xml:space="preserve">Note: </w:t>
      </w:r>
      <w:r w:rsidRPr="00C93B31">
        <w:rPr>
          <w:rFonts w:ascii="Segoe UI" w:hAnsi="Segoe UI" w:cs="Segoe UI"/>
          <w:i/>
          <w:iCs/>
        </w:rPr>
        <w:t>ID values</w:t>
      </w:r>
      <w:r w:rsidR="0033768A" w:rsidRPr="00C93B31">
        <w:rPr>
          <w:rFonts w:ascii="Segoe UI" w:hAnsi="Segoe UI" w:cs="Segoe UI"/>
          <w:i/>
          <w:iCs/>
        </w:rPr>
        <w:t xml:space="preserve"> have been </w:t>
      </w:r>
      <w:r w:rsidRPr="00C93B31">
        <w:rPr>
          <w:rFonts w:ascii="Segoe UI" w:hAnsi="Segoe UI" w:cs="Segoe UI"/>
          <w:i/>
          <w:iCs/>
        </w:rPr>
        <w:t>removed in the screenshot for privacy purposes</w:t>
      </w:r>
      <w:r>
        <w:rPr>
          <w:rFonts w:ascii="Segoe UI" w:hAnsi="Segoe UI" w:cs="Segoe UI"/>
          <w:i/>
          <w:iCs/>
        </w:rPr>
        <w:t>.</w:t>
      </w:r>
    </w:p>
    <w:p w14:paraId="3805DB74" w14:textId="77777777" w:rsidR="00832259" w:rsidRDefault="0033768A" w:rsidP="00832259">
      <w:pPr>
        <w:pStyle w:val="ListParagraph"/>
        <w:spacing w:before="180" w:after="180" w:line="240" w:lineRule="auto"/>
        <w:ind w:left="810"/>
        <w:rPr>
          <w:rFonts w:ascii="Segoe UI" w:hAnsi="Segoe UI" w:cs="Segoe UI"/>
          <w:b/>
          <w:bCs/>
        </w:rPr>
      </w:pPr>
      <w:r>
        <w:rPr>
          <w:noProof/>
        </w:rPr>
        <mc:AlternateContent>
          <mc:Choice Requires="wps">
            <w:drawing>
              <wp:anchor distT="0" distB="0" distL="114300" distR="114300" simplePos="0" relativeHeight="251658257" behindDoc="0" locked="0" layoutInCell="1" allowOverlap="1" wp14:anchorId="47F295F3" wp14:editId="09587FBA">
                <wp:simplePos x="0" y="0"/>
                <wp:positionH relativeFrom="column">
                  <wp:posOffset>2543175</wp:posOffset>
                </wp:positionH>
                <wp:positionV relativeFrom="paragraph">
                  <wp:posOffset>1409065</wp:posOffset>
                </wp:positionV>
                <wp:extent cx="1009650" cy="180975"/>
                <wp:effectExtent l="0" t="0" r="19050" b="28575"/>
                <wp:wrapNone/>
                <wp:docPr id="193" name="Rectangle 193"/>
                <wp:cNvGraphicFramePr/>
                <a:graphic xmlns:a="http://schemas.openxmlformats.org/drawingml/2006/main">
                  <a:graphicData uri="http://schemas.microsoft.com/office/word/2010/wordprocessingShape">
                    <wps:wsp>
                      <wps:cNvSpPr/>
                      <wps:spPr>
                        <a:xfrm>
                          <a:off x="0" y="0"/>
                          <a:ext cx="1009650" cy="180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944BD1" id="Rectangle 193" o:spid="_x0000_s1026" style="position:absolute;margin-left:200.25pt;margin-top:110.95pt;width:79.5pt;height:14.2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" filled="f" strokecolor="red" strokeweight="1pt"/>
            </w:pict>
          </mc:Fallback>
        </mc:AlternateContent>
      </w:r>
      <w:r w:rsidR="009E4548">
        <w:rPr>
          <w:noProof/>
        </w:rPr>
        <w:drawing>
          <wp:inline distT="0" distB="0" distL="0" distR="0" wp14:anchorId="5A71DDA6" wp14:editId="5C0E9530">
            <wp:extent cx="5562600" cy="2149326"/>
            <wp:effectExtent l="19050" t="19050" r="19050" b="22860"/>
            <wp:docPr id="192" name="Picture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text, application, email&#10;&#10;Description automatically generated"/>
                    <pic:cNvPicPr/>
                  </pic:nvPicPr>
                  <pic:blipFill>
                    <a:blip r:embed="rId49"/>
                    <a:stretch>
                      <a:fillRect/>
                    </a:stretch>
                  </pic:blipFill>
                  <pic:spPr>
                    <a:xfrm>
                      <a:off x="0" y="0"/>
                      <a:ext cx="5580014" cy="2156055"/>
                    </a:xfrm>
                    <a:prstGeom prst="rect">
                      <a:avLst/>
                    </a:prstGeom>
                    <a:ln w="6350">
                      <a:solidFill>
                        <a:schemeClr val="tx1"/>
                      </a:solidFill>
                    </a:ln>
                  </pic:spPr>
                </pic:pic>
              </a:graphicData>
            </a:graphic>
          </wp:inline>
        </w:drawing>
      </w:r>
    </w:p>
    <w:p w14:paraId="6C89A0E2" w14:textId="1CEBD303" w:rsidR="0004139A" w:rsidRPr="00832259" w:rsidRDefault="00F01F84" w:rsidP="00832259">
      <w:pPr>
        <w:spacing w:before="180" w:after="180" w:line="240" w:lineRule="auto"/>
        <w:rPr>
          <w:rFonts w:ascii="Segoe UI" w:hAnsi="Segoe UI" w:cs="Segoe UI"/>
          <w:b/>
          <w:bCs/>
        </w:rPr>
      </w:pPr>
      <w:r w:rsidRPr="00832259">
        <w:rPr>
          <w:rFonts w:ascii="Segoe UI" w:hAnsi="Segoe UI" w:cs="Segoe UI"/>
          <w:b/>
          <w:bCs/>
        </w:rPr>
        <w:t>Congratulations!</w:t>
      </w:r>
      <w:r w:rsidRPr="00832259">
        <w:rPr>
          <w:rFonts w:ascii="Segoe UI" w:hAnsi="Segoe UI" w:cs="Segoe UI"/>
        </w:rPr>
        <w:t xml:space="preserve"> </w:t>
      </w:r>
      <w:r w:rsidR="00AA4D1C" w:rsidRPr="00832259">
        <w:rPr>
          <w:rFonts w:ascii="Segoe UI" w:hAnsi="Segoe UI" w:cs="Segoe UI"/>
        </w:rPr>
        <w:t>You have successfully obtained the MCH Application ID from Application Registrations in the Azure Portal.</w:t>
      </w:r>
    </w:p>
    <w:p w14:paraId="72206F09" w14:textId="77777777" w:rsidR="005861B9" w:rsidDel="00C7635E" w:rsidRDefault="005861B9">
      <w:pPr>
        <w:rPr>
          <w:del w:id="21" w:author="Kelsey Bloomquist" w:date="2021-09-14T16:48:00Z"/>
          <w:rFonts w:ascii="Segoe UI" w:hAnsi="Segoe UI" w:cs="Segoe UI"/>
        </w:rPr>
      </w:pPr>
    </w:p>
    <w:p w14:paraId="12ED74A2" w14:textId="38384E47" w:rsidR="0012469D" w:rsidRDefault="001E1894" w:rsidP="0012469D">
      <w:pPr>
        <w:pStyle w:val="ILSectionTitle"/>
      </w:pPr>
      <w:bookmarkStart w:id="22" w:name="_Toc82525639"/>
      <w:bookmarkStart w:id="23" w:name="_Toc102378434"/>
      <w:r w:rsidRPr="00F926D0">
        <w:t xml:space="preserve">Exercise 2: </w:t>
      </w:r>
      <w:bookmarkEnd w:id="22"/>
      <w:r w:rsidR="0012469D" w:rsidRPr="0012469D">
        <w:t xml:space="preserve">Configure Omnichannel </w:t>
      </w:r>
      <w:r w:rsidR="00524AEA">
        <w:t xml:space="preserve">Live </w:t>
      </w:r>
      <w:r w:rsidR="0012469D" w:rsidRPr="0012469D">
        <w:t>Chat</w:t>
      </w:r>
      <w:bookmarkStart w:id="24" w:name="_Toc82525640"/>
      <w:bookmarkEnd w:id="23"/>
    </w:p>
    <w:p w14:paraId="3AA02A04" w14:textId="0FF6BFF5" w:rsidR="0012469D" w:rsidRPr="0036028A" w:rsidRDefault="0012469D" w:rsidP="0012469D">
      <w:pPr>
        <w:rPr>
          <w:rFonts w:ascii="Segoe UI" w:hAnsi="Segoe UI" w:cs="Segoe UI"/>
        </w:rPr>
      </w:pPr>
      <w:r w:rsidRPr="0036028A">
        <w:rPr>
          <w:rFonts w:ascii="Segoe UI" w:hAnsi="Segoe UI" w:cs="Segoe UI"/>
        </w:rPr>
        <w:t>In this exercise</w:t>
      </w:r>
      <w:r w:rsidR="00DB6A49" w:rsidRPr="0036028A">
        <w:rPr>
          <w:rFonts w:ascii="Segoe UI" w:hAnsi="Segoe UI" w:cs="Segoe UI"/>
        </w:rPr>
        <w:t>,</w:t>
      </w:r>
      <w:r w:rsidRPr="0036028A">
        <w:rPr>
          <w:rFonts w:ascii="Segoe UI" w:hAnsi="Segoe UI" w:cs="Segoe UI"/>
        </w:rPr>
        <w:t xml:space="preserve"> you will be configuring </w:t>
      </w:r>
      <w:r w:rsidR="006B1731" w:rsidRPr="0036028A">
        <w:rPr>
          <w:rFonts w:ascii="Segoe UI" w:hAnsi="Segoe UI" w:cs="Segoe UI"/>
        </w:rPr>
        <w:t xml:space="preserve">live chat for </w:t>
      </w:r>
      <w:r w:rsidRPr="00524AEA">
        <w:rPr>
          <w:rFonts w:ascii="Segoe UI" w:hAnsi="Segoe UI" w:cs="Segoe UI"/>
          <w:b/>
          <w:bCs/>
        </w:rPr>
        <w:t>Dynamics 365 Omnichannel for Customer Service</w:t>
      </w:r>
      <w:r w:rsidRPr="0036028A">
        <w:rPr>
          <w:rFonts w:ascii="Segoe UI" w:hAnsi="Segoe UI" w:cs="Segoe UI"/>
        </w:rPr>
        <w:t xml:space="preserve">.  </w:t>
      </w:r>
      <w:r w:rsidRPr="00524AEA">
        <w:rPr>
          <w:rFonts w:ascii="Segoe UI" w:hAnsi="Segoe UI" w:cs="Segoe UI"/>
        </w:rPr>
        <w:t>Omnichannel for Customer Service</w:t>
      </w:r>
      <w:r w:rsidRPr="0036028A">
        <w:rPr>
          <w:rFonts w:ascii="Segoe UI" w:hAnsi="Segoe UI" w:cs="Segoe UI"/>
        </w:rPr>
        <w:t xml:space="preserve"> offers a suite of capabilities that extend the power of Dynamics 365 Customer Service Enterprise to enable organizations to instantly connect and engage with their customers across digital messaging channels.</w:t>
      </w:r>
    </w:p>
    <w:p w14:paraId="2D78BA04" w14:textId="52DDA431" w:rsidR="0012469D" w:rsidRPr="0036028A" w:rsidRDefault="00524AEA" w:rsidP="0012469D">
      <w:pPr>
        <w:rPr>
          <w:rFonts w:ascii="Segoe UI" w:hAnsi="Segoe UI" w:cs="Segoe UI"/>
        </w:rPr>
      </w:pPr>
      <w:r>
        <w:rPr>
          <w:rFonts w:ascii="Segoe UI" w:hAnsi="Segoe UI" w:cs="Segoe UI"/>
        </w:rPr>
        <w:t>In the following tasks, you</w:t>
      </w:r>
      <w:r w:rsidR="0012469D" w:rsidRPr="0036028A">
        <w:rPr>
          <w:rFonts w:ascii="Segoe UI" w:hAnsi="Segoe UI" w:cs="Segoe UI"/>
        </w:rPr>
        <w:t xml:space="preserve"> will </w:t>
      </w:r>
      <w:r w:rsidR="006B1731" w:rsidRPr="0036028A">
        <w:rPr>
          <w:rFonts w:ascii="Segoe UI" w:hAnsi="Segoe UI" w:cs="Segoe UI"/>
        </w:rPr>
        <w:t>complete</w:t>
      </w:r>
      <w:r w:rsidR="0012469D" w:rsidRPr="0036028A">
        <w:rPr>
          <w:rFonts w:ascii="Segoe UI" w:hAnsi="Segoe UI" w:cs="Segoe UI"/>
        </w:rPr>
        <w:t xml:space="preserve"> the following:</w:t>
      </w:r>
    </w:p>
    <w:p w14:paraId="4E75EE7F" w14:textId="3660E1DB" w:rsidR="00391606" w:rsidRPr="005861B9" w:rsidRDefault="00391606" w:rsidP="00391606">
      <w:pPr>
        <w:pStyle w:val="ListParagraph"/>
        <w:numPr>
          <w:ilvl w:val="0"/>
          <w:numId w:val="18"/>
        </w:numPr>
        <w:spacing w:before="180" w:after="180" w:line="240" w:lineRule="auto"/>
        <w:rPr>
          <w:rFonts w:ascii="Segoe UI" w:hAnsi="Segoe UI" w:cs="Segoe UI"/>
        </w:rPr>
      </w:pPr>
      <w:r>
        <w:rPr>
          <w:rFonts w:ascii="Segoe UI" w:hAnsi="Segoe UI" w:cs="Segoe UI"/>
        </w:rPr>
        <w:t>Assign Omnichannel Agent security role to your user</w:t>
      </w:r>
    </w:p>
    <w:p w14:paraId="0B84E7C6" w14:textId="2292797A" w:rsidR="0012469D" w:rsidRPr="0036028A" w:rsidRDefault="0012469D" w:rsidP="0012469D">
      <w:pPr>
        <w:pStyle w:val="ListParagraph"/>
        <w:numPr>
          <w:ilvl w:val="0"/>
          <w:numId w:val="18"/>
        </w:numPr>
        <w:spacing w:before="180" w:after="180" w:line="240" w:lineRule="auto"/>
        <w:rPr>
          <w:rFonts w:ascii="Segoe UI" w:hAnsi="Segoe UI" w:cs="Segoe UI"/>
        </w:rPr>
      </w:pPr>
      <w:r w:rsidRPr="0036028A">
        <w:rPr>
          <w:rFonts w:ascii="Segoe UI" w:hAnsi="Segoe UI" w:cs="Segoe UI"/>
        </w:rPr>
        <w:t>Create an Application User using</w:t>
      </w:r>
      <w:r w:rsidR="00524AEA">
        <w:rPr>
          <w:rFonts w:ascii="Segoe UI" w:hAnsi="Segoe UI" w:cs="Segoe UI"/>
        </w:rPr>
        <w:t xml:space="preserve"> the</w:t>
      </w:r>
      <w:r w:rsidRPr="0036028A">
        <w:rPr>
          <w:rFonts w:ascii="Segoe UI" w:hAnsi="Segoe UI" w:cs="Segoe UI"/>
        </w:rPr>
        <w:t xml:space="preserve"> </w:t>
      </w:r>
      <w:r w:rsidRPr="0036028A">
        <w:rPr>
          <w:rFonts w:ascii="Segoe UI" w:hAnsi="Segoe UI" w:cs="Segoe UI"/>
          <w:b/>
          <w:bCs/>
        </w:rPr>
        <w:t>MCH Application Id</w:t>
      </w:r>
      <w:r w:rsidRPr="0036028A">
        <w:rPr>
          <w:rFonts w:ascii="Segoe UI" w:hAnsi="Segoe UI" w:cs="Segoe UI"/>
        </w:rPr>
        <w:t xml:space="preserve"> and</w:t>
      </w:r>
      <w:r w:rsidR="00524AEA">
        <w:rPr>
          <w:rFonts w:ascii="Segoe UI" w:hAnsi="Segoe UI" w:cs="Segoe UI"/>
        </w:rPr>
        <w:t xml:space="preserve"> your</w:t>
      </w:r>
      <w:r w:rsidRPr="0036028A">
        <w:rPr>
          <w:rFonts w:ascii="Segoe UI" w:hAnsi="Segoe UI" w:cs="Segoe UI"/>
        </w:rPr>
        <w:t xml:space="preserve"> </w:t>
      </w:r>
      <w:r w:rsidRPr="0036028A">
        <w:rPr>
          <w:rFonts w:ascii="Segoe UI" w:hAnsi="Segoe UI" w:cs="Segoe UI"/>
          <w:b/>
          <w:bCs/>
        </w:rPr>
        <w:t>Bot I</w:t>
      </w:r>
      <w:r w:rsidR="0009563F">
        <w:rPr>
          <w:rFonts w:ascii="Segoe UI" w:hAnsi="Segoe UI" w:cs="Segoe UI"/>
          <w:b/>
          <w:bCs/>
        </w:rPr>
        <w:t>d</w:t>
      </w:r>
    </w:p>
    <w:p w14:paraId="04BC52E0" w14:textId="3DC55943" w:rsidR="0012469D" w:rsidRPr="0036028A" w:rsidRDefault="0012469D" w:rsidP="0012469D">
      <w:pPr>
        <w:pStyle w:val="ListParagraph"/>
        <w:numPr>
          <w:ilvl w:val="0"/>
          <w:numId w:val="18"/>
        </w:numPr>
        <w:spacing w:before="180" w:after="180" w:line="240" w:lineRule="auto"/>
        <w:rPr>
          <w:rFonts w:ascii="Segoe UI" w:hAnsi="Segoe UI" w:cs="Segoe UI"/>
        </w:rPr>
      </w:pPr>
      <w:r w:rsidRPr="0036028A">
        <w:rPr>
          <w:rFonts w:ascii="Segoe UI" w:hAnsi="Segoe UI" w:cs="Segoe UI"/>
        </w:rPr>
        <w:t xml:space="preserve">Configure Queues </w:t>
      </w:r>
      <w:r w:rsidR="005861B9">
        <w:rPr>
          <w:rFonts w:ascii="Segoe UI" w:hAnsi="Segoe UI" w:cs="Segoe UI"/>
        </w:rPr>
        <w:t xml:space="preserve">and Workstreams </w:t>
      </w:r>
      <w:r w:rsidRPr="0036028A">
        <w:rPr>
          <w:rFonts w:ascii="Segoe UI" w:hAnsi="Segoe UI" w:cs="Segoe UI"/>
        </w:rPr>
        <w:t xml:space="preserve">for </w:t>
      </w:r>
      <w:r w:rsidR="005861B9">
        <w:rPr>
          <w:rFonts w:ascii="Segoe UI" w:hAnsi="Segoe UI" w:cs="Segoe UI"/>
        </w:rPr>
        <w:t>b</w:t>
      </w:r>
      <w:r w:rsidRPr="0036028A">
        <w:rPr>
          <w:rFonts w:ascii="Segoe UI" w:hAnsi="Segoe UI" w:cs="Segoe UI"/>
        </w:rPr>
        <w:t xml:space="preserve">ot and </w:t>
      </w:r>
      <w:r w:rsidR="005861B9">
        <w:rPr>
          <w:rFonts w:ascii="Segoe UI" w:hAnsi="Segoe UI" w:cs="Segoe UI"/>
        </w:rPr>
        <w:t>a</w:t>
      </w:r>
      <w:r w:rsidRPr="0036028A">
        <w:rPr>
          <w:rFonts w:ascii="Segoe UI" w:hAnsi="Segoe UI" w:cs="Segoe UI"/>
        </w:rPr>
        <w:t xml:space="preserve">gent </w:t>
      </w:r>
      <w:r w:rsidR="005861B9">
        <w:rPr>
          <w:rFonts w:ascii="Segoe UI" w:hAnsi="Segoe UI" w:cs="Segoe UI"/>
        </w:rPr>
        <w:t>u</w:t>
      </w:r>
      <w:r w:rsidRPr="0036028A">
        <w:rPr>
          <w:rFonts w:ascii="Segoe UI" w:hAnsi="Segoe UI" w:cs="Segoe UI"/>
        </w:rPr>
        <w:t>sers</w:t>
      </w:r>
    </w:p>
    <w:p w14:paraId="49467E2D" w14:textId="17A4119F" w:rsidR="0012469D" w:rsidRDefault="0012469D" w:rsidP="0012469D">
      <w:pPr>
        <w:pStyle w:val="ListParagraph"/>
        <w:numPr>
          <w:ilvl w:val="0"/>
          <w:numId w:val="18"/>
        </w:numPr>
        <w:spacing w:before="180" w:after="180" w:line="240" w:lineRule="auto"/>
        <w:rPr>
          <w:rFonts w:ascii="Segoe UI" w:hAnsi="Segoe UI" w:cs="Segoe UI"/>
        </w:rPr>
      </w:pPr>
      <w:r w:rsidRPr="0036028A">
        <w:rPr>
          <w:rFonts w:ascii="Segoe UI" w:hAnsi="Segoe UI" w:cs="Segoe UI"/>
        </w:rPr>
        <w:t>Configure a Context Variable and Routing rule to route the message either to a Bot or Agent.</w:t>
      </w:r>
    </w:p>
    <w:p w14:paraId="4660F030" w14:textId="77777777" w:rsidR="00FA4BB3" w:rsidRPr="00FA4BB3" w:rsidRDefault="00FA4BB3" w:rsidP="00FA4BB3">
      <w:pPr>
        <w:pStyle w:val="ListParagraph"/>
        <w:spacing w:before="180" w:after="180" w:line="240" w:lineRule="auto"/>
        <w:rPr>
          <w:rFonts w:ascii="Segoe UI" w:hAnsi="Segoe UI" w:cs="Segoe UI"/>
        </w:rPr>
      </w:pPr>
    </w:p>
    <w:p w14:paraId="19B11BE6" w14:textId="77777777" w:rsidR="00391606" w:rsidRDefault="00391606" w:rsidP="00391606">
      <w:pPr>
        <w:pStyle w:val="ILSubTitle"/>
      </w:pPr>
      <w:bookmarkStart w:id="25" w:name="_Toc64003451"/>
      <w:bookmarkStart w:id="26" w:name="_Toc102378435"/>
      <w:r>
        <w:t>Task 1: Assign Omnichannel Agent Security Role</w:t>
      </w:r>
      <w:bookmarkEnd w:id="26"/>
    </w:p>
    <w:p w14:paraId="3A8815FB" w14:textId="77777777" w:rsidR="00391606" w:rsidRPr="006B7114" w:rsidRDefault="00391606" w:rsidP="00391606">
      <w:pPr>
        <w:pStyle w:val="ListParagraph"/>
        <w:numPr>
          <w:ilvl w:val="0"/>
          <w:numId w:val="23"/>
        </w:numPr>
        <w:spacing w:before="180" w:after="180" w:line="240" w:lineRule="auto"/>
        <w:rPr>
          <w:rStyle w:val="Hyperlink"/>
          <w:rFonts w:ascii="Segoe UI" w:hAnsi="Segoe UI" w:cs="Segoe UI"/>
        </w:rPr>
      </w:pPr>
      <w:r>
        <w:rPr>
          <w:rFonts w:ascii="Segoe UI" w:hAnsi="Segoe UI" w:cs="Segoe UI"/>
        </w:rPr>
        <w:t>While in the</w:t>
      </w:r>
      <w:r w:rsidRPr="005D7942">
        <w:rPr>
          <w:rFonts w:ascii="Segoe UI" w:hAnsi="Segoe UI" w:cs="Segoe UI"/>
        </w:rPr>
        <w:t xml:space="preserve"> In-Private or Incognito window, navigate to </w:t>
      </w:r>
      <w:hyperlink r:id="rId50" w:history="1">
        <w:r w:rsidRPr="005D7942">
          <w:rPr>
            <w:rStyle w:val="Hyperlink"/>
            <w:rFonts w:ascii="Segoe UI" w:hAnsi="Segoe UI" w:cs="Segoe UI"/>
          </w:rPr>
          <w:t>Power Apps</w:t>
        </w:r>
      </w:hyperlink>
      <w:r>
        <w:rPr>
          <w:rFonts w:ascii="Segoe UI" w:hAnsi="Segoe UI" w:cs="Segoe UI"/>
        </w:rPr>
        <w:t>.</w:t>
      </w:r>
    </w:p>
    <w:p w14:paraId="11C00658" w14:textId="77777777" w:rsidR="00391606" w:rsidRDefault="00391606" w:rsidP="00391606">
      <w:pPr>
        <w:pStyle w:val="ListParagraph"/>
        <w:numPr>
          <w:ilvl w:val="0"/>
          <w:numId w:val="23"/>
        </w:numPr>
        <w:spacing w:before="180" w:after="180" w:line="240" w:lineRule="auto"/>
        <w:rPr>
          <w:rFonts w:ascii="Segoe UI" w:hAnsi="Segoe UI" w:cs="Segoe UI"/>
        </w:rPr>
      </w:pPr>
      <w:r>
        <w:rPr>
          <w:rFonts w:ascii="Segoe UI" w:hAnsi="Segoe UI" w:cs="Segoe UI"/>
        </w:rPr>
        <w:t>Ensure</w:t>
      </w:r>
      <w:r w:rsidRPr="003805AB">
        <w:rPr>
          <w:rFonts w:ascii="Segoe UI" w:hAnsi="Segoe UI" w:cs="Segoe UI"/>
        </w:rPr>
        <w:t xml:space="preserve"> the correct environment from the upper right </w:t>
      </w:r>
      <w:r w:rsidRPr="003805AB">
        <w:rPr>
          <w:rFonts w:ascii="Segoe UI" w:hAnsi="Segoe UI" w:cs="Segoe UI"/>
          <w:b/>
          <w:bCs/>
        </w:rPr>
        <w:t>Environment</w:t>
      </w:r>
      <w:r w:rsidRPr="003805AB">
        <w:rPr>
          <w:rFonts w:ascii="Segoe UI" w:hAnsi="Segoe UI" w:cs="Segoe UI"/>
        </w:rPr>
        <w:t xml:space="preserve"> drop down</w:t>
      </w:r>
      <w:r>
        <w:rPr>
          <w:rFonts w:ascii="Segoe UI" w:hAnsi="Segoe UI" w:cs="Segoe UI"/>
        </w:rPr>
        <w:t xml:space="preserve"> is selected</w:t>
      </w:r>
      <w:r w:rsidRPr="003805AB">
        <w:rPr>
          <w:rFonts w:ascii="Segoe UI" w:hAnsi="Segoe UI" w:cs="Segoe UI"/>
        </w:rPr>
        <w:t>.</w:t>
      </w:r>
      <w:r w:rsidRPr="005A734F">
        <w:rPr>
          <w:noProof/>
        </w:rPr>
        <w:t xml:space="preserve"> </w:t>
      </w:r>
      <w:r>
        <w:rPr>
          <w:noProof/>
        </w:rPr>
        <w:drawing>
          <wp:inline distT="0" distB="0" distL="0" distR="0" wp14:anchorId="1D5F6B23" wp14:editId="709DCE44">
            <wp:extent cx="3962400" cy="443230"/>
            <wp:effectExtent l="19050" t="19050" r="19050"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98941" cy="447317"/>
                    </a:xfrm>
                    <a:prstGeom prst="rect">
                      <a:avLst/>
                    </a:prstGeom>
                    <a:ln w="6350">
                      <a:solidFill>
                        <a:schemeClr val="tx1"/>
                      </a:solidFill>
                    </a:ln>
                  </pic:spPr>
                </pic:pic>
              </a:graphicData>
            </a:graphic>
          </wp:inline>
        </w:drawing>
      </w:r>
    </w:p>
    <w:p w14:paraId="0EC00E60" w14:textId="77777777" w:rsidR="00391606" w:rsidRDefault="00391606" w:rsidP="00391606">
      <w:pPr>
        <w:pStyle w:val="ListParagraph"/>
        <w:spacing w:before="180" w:after="180" w:line="240" w:lineRule="auto"/>
        <w:rPr>
          <w:rFonts w:ascii="Segoe UI" w:hAnsi="Segoe UI" w:cs="Segoe UI"/>
        </w:rPr>
      </w:pPr>
    </w:p>
    <w:p w14:paraId="78F43963" w14:textId="77777777" w:rsidR="00391606" w:rsidRDefault="00391606" w:rsidP="00391606">
      <w:pPr>
        <w:pStyle w:val="ListParagraph"/>
        <w:numPr>
          <w:ilvl w:val="0"/>
          <w:numId w:val="23"/>
        </w:numPr>
        <w:spacing w:before="180" w:after="180" w:line="240" w:lineRule="auto"/>
        <w:rPr>
          <w:rFonts w:ascii="Segoe UI" w:hAnsi="Segoe UI" w:cs="Segoe UI"/>
        </w:rPr>
      </w:pPr>
      <w:r w:rsidRPr="004B1CF3">
        <w:rPr>
          <w:rFonts w:ascii="Segoe UI" w:hAnsi="Segoe UI" w:cs="Segoe UI"/>
        </w:rPr>
        <w:t xml:space="preserve">Select the </w:t>
      </w:r>
      <w:r w:rsidRPr="004B1CF3">
        <w:rPr>
          <w:rFonts w:ascii="Segoe UI" w:hAnsi="Segoe UI" w:cs="Segoe UI"/>
          <w:b/>
          <w:bCs/>
        </w:rPr>
        <w:t>gauge icon</w:t>
      </w:r>
      <w:r w:rsidRPr="004B1CF3">
        <w:rPr>
          <w:rFonts w:ascii="Segoe UI" w:hAnsi="Segoe UI" w:cs="Segoe UI"/>
        </w:rPr>
        <w:t xml:space="preserve"> in the upper right corner and navigate to </w:t>
      </w:r>
      <w:r w:rsidRPr="004B1CF3">
        <w:rPr>
          <w:rFonts w:ascii="Segoe UI" w:hAnsi="Segoe UI" w:cs="Segoe UI"/>
          <w:b/>
          <w:bCs/>
        </w:rPr>
        <w:t>Advanced Settings</w:t>
      </w:r>
      <w:r w:rsidRPr="004B1CF3">
        <w:rPr>
          <w:rFonts w:ascii="Segoe UI" w:hAnsi="Segoe UI" w:cs="Segoe UI"/>
        </w:rPr>
        <w:t>.</w:t>
      </w:r>
    </w:p>
    <w:p w14:paraId="4C4A73DD" w14:textId="77777777" w:rsidR="00391606" w:rsidRPr="00F00301" w:rsidRDefault="00391606" w:rsidP="00391606">
      <w:pPr>
        <w:pStyle w:val="ListParagraph"/>
        <w:spacing w:before="180" w:after="180" w:line="240" w:lineRule="auto"/>
        <w:rPr>
          <w:rFonts w:ascii="Segoe UI" w:hAnsi="Segoe UI" w:cs="Segoe UI"/>
        </w:rPr>
      </w:pPr>
      <w:r>
        <w:rPr>
          <w:noProof/>
        </w:rPr>
        <w:drawing>
          <wp:inline distT="0" distB="0" distL="0" distR="0" wp14:anchorId="70FEFB84" wp14:editId="0103D7B1">
            <wp:extent cx="4019550" cy="2781907"/>
            <wp:effectExtent l="19050" t="19050" r="19050" b="1905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52"/>
                    <a:stretch>
                      <a:fillRect/>
                    </a:stretch>
                  </pic:blipFill>
                  <pic:spPr>
                    <a:xfrm>
                      <a:off x="0" y="0"/>
                      <a:ext cx="4029249" cy="2788619"/>
                    </a:xfrm>
                    <a:prstGeom prst="rect">
                      <a:avLst/>
                    </a:prstGeom>
                    <a:ln w="6350">
                      <a:solidFill>
                        <a:schemeClr val="tx1"/>
                      </a:solidFill>
                    </a:ln>
                  </pic:spPr>
                </pic:pic>
              </a:graphicData>
            </a:graphic>
          </wp:inline>
        </w:drawing>
      </w:r>
    </w:p>
    <w:p w14:paraId="5F4BCA83" w14:textId="77777777" w:rsidR="00391606" w:rsidRPr="00362513" w:rsidRDefault="00391606" w:rsidP="00391606">
      <w:pPr>
        <w:pStyle w:val="ListParagraph"/>
        <w:spacing w:before="180" w:after="180" w:line="240" w:lineRule="auto"/>
        <w:rPr>
          <w:rFonts w:ascii="Segoe UI" w:hAnsi="Segoe UI" w:cs="Segoe UI"/>
        </w:rPr>
      </w:pPr>
    </w:p>
    <w:p w14:paraId="79A4ECA3" w14:textId="77777777" w:rsidR="00391606" w:rsidRDefault="00391606" w:rsidP="00391606">
      <w:pPr>
        <w:pStyle w:val="ListParagraph"/>
        <w:numPr>
          <w:ilvl w:val="0"/>
          <w:numId w:val="23"/>
        </w:numPr>
        <w:spacing w:before="180" w:after="180" w:line="240" w:lineRule="auto"/>
        <w:rPr>
          <w:rFonts w:ascii="Segoe UI" w:hAnsi="Segoe UI" w:cs="Segoe UI"/>
        </w:rPr>
      </w:pPr>
      <w:r w:rsidRPr="00362513">
        <w:rPr>
          <w:rFonts w:ascii="Segoe UI" w:hAnsi="Segoe UI" w:cs="Segoe UI"/>
        </w:rPr>
        <w:t xml:space="preserve">A new </w:t>
      </w:r>
      <w:r>
        <w:rPr>
          <w:rFonts w:ascii="Segoe UI" w:hAnsi="Segoe UI" w:cs="Segoe UI"/>
        </w:rPr>
        <w:t>window</w:t>
      </w:r>
      <w:r w:rsidRPr="00362513">
        <w:rPr>
          <w:rFonts w:ascii="Segoe UI" w:hAnsi="Segoe UI" w:cs="Segoe UI"/>
        </w:rPr>
        <w:t xml:space="preserve"> should open and navigate to Dynamics 365.</w:t>
      </w:r>
      <w:r>
        <w:rPr>
          <w:rFonts w:ascii="Segoe UI" w:hAnsi="Segoe UI" w:cs="Segoe UI"/>
        </w:rPr>
        <w:t xml:space="preserve">  It may take a while to load.  If it’s been longer than a minute, stop and reload the page.  It should then load faster.  It will land you in the Business Management section of Dynamics 365.</w:t>
      </w:r>
    </w:p>
    <w:p w14:paraId="47171C61" w14:textId="77777777" w:rsidR="00391606" w:rsidRDefault="00391606" w:rsidP="00391606">
      <w:pPr>
        <w:pStyle w:val="ListParagraph"/>
        <w:spacing w:before="180" w:after="180" w:line="240" w:lineRule="auto"/>
        <w:rPr>
          <w:rFonts w:ascii="Segoe UI" w:hAnsi="Segoe UI" w:cs="Segoe UI"/>
        </w:rPr>
      </w:pPr>
      <w:r>
        <w:rPr>
          <w:noProof/>
        </w:rPr>
        <w:lastRenderedPageBreak/>
        <w:drawing>
          <wp:inline distT="0" distB="0" distL="0" distR="0" wp14:anchorId="0B764199" wp14:editId="52BF4913">
            <wp:extent cx="6276975" cy="3085598"/>
            <wp:effectExtent l="19050" t="19050" r="9525" b="19685"/>
            <wp:docPr id="202" name="Picture 20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Graphical user interface, text, application, email&#10;&#10;Description automatically generated"/>
                    <pic:cNvPicPr/>
                  </pic:nvPicPr>
                  <pic:blipFill>
                    <a:blip r:embed="rId53"/>
                    <a:stretch>
                      <a:fillRect/>
                    </a:stretch>
                  </pic:blipFill>
                  <pic:spPr>
                    <a:xfrm>
                      <a:off x="0" y="0"/>
                      <a:ext cx="6279018" cy="3086602"/>
                    </a:xfrm>
                    <a:prstGeom prst="rect">
                      <a:avLst/>
                    </a:prstGeom>
                    <a:ln w="6350">
                      <a:solidFill>
                        <a:schemeClr val="tx1"/>
                      </a:solidFill>
                    </a:ln>
                  </pic:spPr>
                </pic:pic>
              </a:graphicData>
            </a:graphic>
          </wp:inline>
        </w:drawing>
      </w:r>
    </w:p>
    <w:p w14:paraId="5CA8961E" w14:textId="77777777" w:rsidR="00391606" w:rsidRPr="008617C9" w:rsidRDefault="00391606" w:rsidP="00391606">
      <w:pPr>
        <w:pStyle w:val="ListParagraph"/>
        <w:spacing w:before="180" w:after="180" w:line="240" w:lineRule="auto"/>
        <w:rPr>
          <w:rFonts w:ascii="Segoe UI" w:hAnsi="Segoe UI" w:cs="Segoe UI"/>
        </w:rPr>
      </w:pPr>
    </w:p>
    <w:p w14:paraId="4A93F7C8" w14:textId="77777777" w:rsidR="00391606" w:rsidRDefault="00391606" w:rsidP="00391606">
      <w:pPr>
        <w:pStyle w:val="ListParagraph"/>
        <w:numPr>
          <w:ilvl w:val="0"/>
          <w:numId w:val="23"/>
        </w:numPr>
        <w:spacing w:before="180" w:after="180" w:line="240" w:lineRule="auto"/>
        <w:rPr>
          <w:rFonts w:ascii="Segoe UI" w:hAnsi="Segoe UI" w:cs="Segoe UI"/>
        </w:rPr>
      </w:pPr>
      <w:r>
        <w:rPr>
          <w:rFonts w:ascii="Segoe UI" w:hAnsi="Segoe UI" w:cs="Segoe UI"/>
        </w:rPr>
        <w:t>On the top command bar next to Dynamics 365</w:t>
      </w:r>
      <w:r w:rsidRPr="00362513">
        <w:rPr>
          <w:rFonts w:ascii="Segoe UI" w:hAnsi="Segoe UI" w:cs="Segoe UI"/>
        </w:rPr>
        <w:t>, select</w:t>
      </w:r>
      <w:r w:rsidRPr="00362513">
        <w:rPr>
          <w:rFonts w:ascii="Segoe UI" w:hAnsi="Segoe UI" w:cs="Segoe UI"/>
          <w:b/>
          <w:bCs/>
        </w:rPr>
        <w:t xml:space="preserve"> Settings</w:t>
      </w:r>
      <w:r>
        <w:rPr>
          <w:rFonts w:ascii="Segoe UI" w:hAnsi="Segoe UI" w:cs="Segoe UI"/>
          <w:b/>
          <w:bCs/>
        </w:rPr>
        <w:t xml:space="preserve"> </w:t>
      </w:r>
      <w:r w:rsidRPr="00F2636A">
        <w:rPr>
          <w:rFonts w:ascii="Segoe UI" w:hAnsi="Segoe UI" w:cs="Segoe UI"/>
        </w:rPr>
        <w:t xml:space="preserve">to open the drop-down, </w:t>
      </w:r>
      <w:r>
        <w:rPr>
          <w:rFonts w:ascii="Segoe UI" w:hAnsi="Segoe UI" w:cs="Segoe UI"/>
        </w:rPr>
        <w:t>then select</w:t>
      </w:r>
      <w:r w:rsidRPr="00362513">
        <w:rPr>
          <w:rFonts w:ascii="Segoe UI" w:hAnsi="Segoe UI" w:cs="Segoe UI"/>
        </w:rPr>
        <w:t xml:space="preserve"> </w:t>
      </w:r>
      <w:r w:rsidRPr="00362513">
        <w:rPr>
          <w:rFonts w:ascii="Segoe UI" w:hAnsi="Segoe UI" w:cs="Segoe UI"/>
          <w:b/>
          <w:bCs/>
        </w:rPr>
        <w:t>Security</w:t>
      </w:r>
      <w:r>
        <w:rPr>
          <w:rFonts w:ascii="Segoe UI" w:hAnsi="Segoe UI" w:cs="Segoe UI"/>
          <w:b/>
          <w:bCs/>
        </w:rPr>
        <w:t xml:space="preserve"> </w:t>
      </w:r>
      <w:r w:rsidRPr="00F2636A">
        <w:rPr>
          <w:rFonts w:ascii="Segoe UI" w:hAnsi="Segoe UI" w:cs="Segoe UI"/>
        </w:rPr>
        <w:t>in the third column</w:t>
      </w:r>
      <w:r>
        <w:rPr>
          <w:rFonts w:ascii="Segoe UI" w:hAnsi="Segoe UI" w:cs="Segoe UI"/>
          <w:b/>
          <w:bCs/>
        </w:rPr>
        <w:t xml:space="preserve"> </w:t>
      </w:r>
      <w:r w:rsidRPr="00F2636A">
        <w:rPr>
          <w:rFonts w:ascii="Segoe UI" w:hAnsi="Segoe UI" w:cs="Segoe UI"/>
        </w:rPr>
        <w:t>under System</w:t>
      </w:r>
      <w:r w:rsidRPr="00362513">
        <w:rPr>
          <w:rFonts w:ascii="Segoe UI" w:hAnsi="Segoe UI" w:cs="Segoe UI"/>
        </w:rPr>
        <w:t>.</w:t>
      </w:r>
    </w:p>
    <w:p w14:paraId="2995894D" w14:textId="77777777" w:rsidR="00391606" w:rsidRDefault="00391606" w:rsidP="00391606">
      <w:pPr>
        <w:pStyle w:val="ListParagraph"/>
        <w:spacing w:before="180" w:after="180" w:line="240" w:lineRule="auto"/>
        <w:rPr>
          <w:rFonts w:ascii="Segoe UI" w:hAnsi="Segoe UI" w:cs="Segoe UI"/>
        </w:rPr>
      </w:pPr>
      <w:r>
        <w:rPr>
          <w:noProof/>
        </w:rPr>
        <w:drawing>
          <wp:inline distT="0" distB="0" distL="0" distR="0" wp14:anchorId="0F632F9D" wp14:editId="6B2663C3">
            <wp:extent cx="5032452" cy="3568381"/>
            <wp:effectExtent l="19050" t="19050" r="15875" b="13335"/>
            <wp:docPr id="196" name="Picture 196" descr="Screenshot of Dynamics 365 navigation to settings and security on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of Dynamics 365 navigation to settings and security on command bar"/>
                    <pic:cNvPicPr/>
                  </pic:nvPicPr>
                  <pic:blipFill>
                    <a:blip r:embed="rId54"/>
                    <a:stretch>
                      <a:fillRect/>
                    </a:stretch>
                  </pic:blipFill>
                  <pic:spPr>
                    <a:xfrm>
                      <a:off x="0" y="0"/>
                      <a:ext cx="5035776" cy="3570738"/>
                    </a:xfrm>
                    <a:prstGeom prst="rect">
                      <a:avLst/>
                    </a:prstGeom>
                    <a:ln w="6350">
                      <a:solidFill>
                        <a:schemeClr val="tx1"/>
                      </a:solidFill>
                    </a:ln>
                  </pic:spPr>
                </pic:pic>
              </a:graphicData>
            </a:graphic>
          </wp:inline>
        </w:drawing>
      </w:r>
    </w:p>
    <w:p w14:paraId="68C11A0C" w14:textId="77777777" w:rsidR="00391606" w:rsidRPr="00362513" w:rsidRDefault="00391606" w:rsidP="00391606">
      <w:pPr>
        <w:pStyle w:val="ListParagraph"/>
        <w:spacing w:before="180" w:after="180" w:line="240" w:lineRule="auto"/>
        <w:rPr>
          <w:rFonts w:ascii="Segoe UI" w:hAnsi="Segoe UI" w:cs="Segoe UI"/>
        </w:rPr>
      </w:pPr>
    </w:p>
    <w:p w14:paraId="53113EB6" w14:textId="77777777" w:rsidR="00391606" w:rsidRDefault="00391606" w:rsidP="00391606">
      <w:pPr>
        <w:pStyle w:val="ListParagraph"/>
        <w:numPr>
          <w:ilvl w:val="0"/>
          <w:numId w:val="23"/>
        </w:numPr>
        <w:spacing w:before="180" w:after="180" w:line="240" w:lineRule="auto"/>
        <w:rPr>
          <w:rFonts w:ascii="Segoe UI" w:hAnsi="Segoe UI" w:cs="Segoe UI"/>
        </w:rPr>
      </w:pPr>
      <w:r>
        <w:rPr>
          <w:rFonts w:ascii="Segoe UI" w:hAnsi="Segoe UI" w:cs="Segoe UI"/>
        </w:rPr>
        <w:t>Under Security, s</w:t>
      </w:r>
      <w:r w:rsidRPr="00362513">
        <w:rPr>
          <w:rFonts w:ascii="Segoe UI" w:hAnsi="Segoe UI" w:cs="Segoe UI"/>
        </w:rPr>
        <w:t xml:space="preserve">elect </w:t>
      </w:r>
      <w:r w:rsidRPr="00362513">
        <w:rPr>
          <w:rFonts w:ascii="Segoe UI" w:hAnsi="Segoe UI" w:cs="Segoe UI"/>
          <w:b/>
          <w:bCs/>
        </w:rPr>
        <w:t>Users</w:t>
      </w:r>
      <w:r w:rsidRPr="00362513">
        <w:rPr>
          <w:rFonts w:ascii="Segoe UI" w:hAnsi="Segoe UI" w:cs="Segoe UI"/>
        </w:rPr>
        <w:t>.</w:t>
      </w:r>
    </w:p>
    <w:p w14:paraId="579FABB9" w14:textId="77777777" w:rsidR="00391606" w:rsidRDefault="00391606" w:rsidP="00391606">
      <w:pPr>
        <w:pStyle w:val="ListParagraph"/>
        <w:spacing w:before="180" w:after="180" w:line="240" w:lineRule="auto"/>
        <w:rPr>
          <w:rFonts w:ascii="Segoe UI" w:hAnsi="Segoe UI" w:cs="Segoe UI"/>
        </w:rPr>
      </w:pPr>
      <w:r>
        <w:rPr>
          <w:noProof/>
        </w:rPr>
        <w:drawing>
          <wp:inline distT="0" distB="0" distL="0" distR="0" wp14:anchorId="3ACE25DA" wp14:editId="118EF956">
            <wp:extent cx="6041079" cy="1185282"/>
            <wp:effectExtent l="19050" t="19050" r="17145" b="15240"/>
            <wp:docPr id="197" name="Picture 197" descr="Screenshot of Users option first in the list of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of Users option first in the list of security settings"/>
                    <pic:cNvPicPr/>
                  </pic:nvPicPr>
                  <pic:blipFill>
                    <a:blip r:embed="rId55"/>
                    <a:stretch>
                      <a:fillRect/>
                    </a:stretch>
                  </pic:blipFill>
                  <pic:spPr>
                    <a:xfrm>
                      <a:off x="0" y="0"/>
                      <a:ext cx="6047202" cy="1186483"/>
                    </a:xfrm>
                    <a:prstGeom prst="rect">
                      <a:avLst/>
                    </a:prstGeom>
                    <a:ln w="6350">
                      <a:solidFill>
                        <a:schemeClr val="tx1"/>
                      </a:solidFill>
                    </a:ln>
                  </pic:spPr>
                </pic:pic>
              </a:graphicData>
            </a:graphic>
          </wp:inline>
        </w:drawing>
      </w:r>
    </w:p>
    <w:p w14:paraId="238BCFB8" w14:textId="77777777" w:rsidR="00391606" w:rsidRPr="00D27A75" w:rsidRDefault="00391606" w:rsidP="00391606">
      <w:pPr>
        <w:pStyle w:val="ListParagraph"/>
        <w:numPr>
          <w:ilvl w:val="0"/>
          <w:numId w:val="23"/>
        </w:numPr>
        <w:spacing w:before="180" w:after="180" w:line="240" w:lineRule="auto"/>
        <w:rPr>
          <w:rFonts w:ascii="Segoe UI" w:hAnsi="Segoe UI" w:cs="Segoe UI"/>
        </w:rPr>
      </w:pPr>
      <w:r>
        <w:rPr>
          <w:rFonts w:ascii="Segoe UI" w:hAnsi="Segoe UI" w:cs="Segoe UI"/>
        </w:rPr>
        <w:lastRenderedPageBreak/>
        <w:t>Switch the view drop down from Omnichannel Users to</w:t>
      </w:r>
      <w:r w:rsidRPr="00362513">
        <w:rPr>
          <w:rFonts w:ascii="Segoe UI" w:hAnsi="Segoe UI" w:cs="Segoe UI"/>
        </w:rPr>
        <w:t xml:space="preserve"> </w:t>
      </w:r>
      <w:r w:rsidRPr="00362513">
        <w:rPr>
          <w:rFonts w:ascii="Segoe UI" w:hAnsi="Segoe UI" w:cs="Segoe UI"/>
          <w:b/>
          <w:bCs/>
        </w:rPr>
        <w:t>Enabled Users</w:t>
      </w:r>
      <w:r w:rsidRPr="00362513">
        <w:rPr>
          <w:rFonts w:ascii="Segoe UI" w:hAnsi="Segoe UI" w:cs="Segoe UI"/>
        </w:rPr>
        <w:t xml:space="preserve"> for the grid view so that your user will show in the list.</w:t>
      </w:r>
    </w:p>
    <w:p w14:paraId="45AC94D1" w14:textId="77777777" w:rsidR="00391606" w:rsidRDefault="00391606" w:rsidP="00391606">
      <w:pPr>
        <w:pStyle w:val="ListParagraph"/>
        <w:spacing w:before="180" w:after="180" w:line="240" w:lineRule="auto"/>
        <w:rPr>
          <w:rFonts w:ascii="Segoe UI" w:hAnsi="Segoe UI" w:cs="Segoe UI"/>
        </w:rPr>
      </w:pPr>
      <w:r>
        <w:rPr>
          <w:noProof/>
        </w:rPr>
        <w:drawing>
          <wp:inline distT="0" distB="0" distL="0" distR="0" wp14:anchorId="35000341" wp14:editId="5C899221">
            <wp:extent cx="2933700" cy="4268525"/>
            <wp:effectExtent l="19050" t="19050" r="9525" b="25400"/>
            <wp:docPr id="198" name="Picture 198" descr="Screenshot of Switching view in drop down to from Omnichannel Users to Enable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of Switching view in drop down to from Omnichannel Users to Enabled Users"/>
                    <pic:cNvPicPr/>
                  </pic:nvPicPr>
                  <pic:blipFill rotWithShape="1">
                    <a:blip r:embed="rId56"/>
                    <a:srcRect l="2612"/>
                    <a:stretch/>
                  </pic:blipFill>
                  <pic:spPr bwMode="auto">
                    <a:xfrm>
                      <a:off x="0" y="0"/>
                      <a:ext cx="2933700" cy="4268525"/>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08D60101" w14:textId="77777777" w:rsidR="00391606" w:rsidRPr="00362513" w:rsidRDefault="00391606" w:rsidP="00391606">
      <w:pPr>
        <w:pStyle w:val="ListParagraph"/>
        <w:spacing w:before="180" w:after="180" w:line="240" w:lineRule="auto"/>
        <w:rPr>
          <w:rFonts w:ascii="Segoe UI" w:hAnsi="Segoe UI" w:cs="Segoe UI"/>
        </w:rPr>
      </w:pPr>
    </w:p>
    <w:p w14:paraId="14F12622" w14:textId="77777777" w:rsidR="00391606" w:rsidRDefault="00391606" w:rsidP="00391606">
      <w:pPr>
        <w:pStyle w:val="ListParagraph"/>
        <w:numPr>
          <w:ilvl w:val="0"/>
          <w:numId w:val="23"/>
        </w:numPr>
        <w:spacing w:before="180" w:after="180" w:line="240" w:lineRule="auto"/>
        <w:rPr>
          <w:rFonts w:ascii="Segoe UI" w:hAnsi="Segoe UI" w:cs="Segoe UI"/>
        </w:rPr>
      </w:pPr>
      <w:r>
        <w:rPr>
          <w:rFonts w:ascii="Segoe UI" w:hAnsi="Segoe UI" w:cs="Segoe UI"/>
        </w:rPr>
        <w:t>While in the Enabled User list, s</w:t>
      </w:r>
      <w:r w:rsidRPr="00362513">
        <w:rPr>
          <w:rFonts w:ascii="Segoe UI" w:hAnsi="Segoe UI" w:cs="Segoe UI"/>
        </w:rPr>
        <w:t xml:space="preserve">croll to </w:t>
      </w:r>
      <w:r w:rsidRPr="008274B7">
        <w:rPr>
          <w:rFonts w:ascii="Segoe UI" w:hAnsi="Segoe UI" w:cs="Segoe UI"/>
          <w:b/>
          <w:bCs/>
        </w:rPr>
        <w:t>find your</w:t>
      </w:r>
      <w:r>
        <w:rPr>
          <w:rFonts w:ascii="Segoe UI" w:hAnsi="Segoe UI" w:cs="Segoe UI"/>
          <w:b/>
          <w:bCs/>
        </w:rPr>
        <w:t xml:space="preserve"> </w:t>
      </w:r>
      <w:r w:rsidRPr="008274B7">
        <w:rPr>
          <w:rFonts w:ascii="Segoe UI" w:hAnsi="Segoe UI" w:cs="Segoe UI"/>
          <w:b/>
          <w:bCs/>
        </w:rPr>
        <w:t>user</w:t>
      </w:r>
      <w:r w:rsidRPr="00362513">
        <w:rPr>
          <w:rFonts w:ascii="Segoe UI" w:hAnsi="Segoe UI" w:cs="Segoe UI"/>
        </w:rPr>
        <w:t xml:space="preserve"> or </w:t>
      </w:r>
      <w:r w:rsidRPr="008274B7">
        <w:rPr>
          <w:rFonts w:ascii="Segoe UI" w:hAnsi="Segoe UI" w:cs="Segoe UI"/>
        </w:rPr>
        <w:t>use the</w:t>
      </w:r>
      <w:r w:rsidRPr="008274B7">
        <w:rPr>
          <w:rFonts w:ascii="Segoe UI" w:hAnsi="Segoe UI" w:cs="Segoe UI"/>
          <w:b/>
          <w:bCs/>
        </w:rPr>
        <w:t xml:space="preserve"> Search</w:t>
      </w:r>
      <w:r w:rsidRPr="00362513">
        <w:rPr>
          <w:rFonts w:ascii="Segoe UI" w:hAnsi="Segoe UI" w:cs="Segoe UI"/>
        </w:rPr>
        <w:t xml:space="preserve"> bar.</w:t>
      </w:r>
    </w:p>
    <w:p w14:paraId="0250A49F" w14:textId="77777777" w:rsidR="00391606" w:rsidRPr="00162590" w:rsidRDefault="00391606" w:rsidP="00391606">
      <w:pPr>
        <w:pStyle w:val="ListParagraph"/>
        <w:spacing w:before="180" w:after="180" w:line="240" w:lineRule="auto"/>
        <w:rPr>
          <w:rFonts w:ascii="Segoe UI" w:hAnsi="Segoe UI" w:cs="Segoe UI"/>
          <w:i/>
          <w:iCs/>
        </w:rPr>
      </w:pPr>
      <w:r w:rsidRPr="00162590">
        <w:rPr>
          <w:rFonts w:ascii="Segoe UI" w:hAnsi="Segoe UI" w:cs="Segoe UI"/>
          <w:i/>
          <w:iCs/>
        </w:rPr>
        <w:t xml:space="preserve">Note: If you are in an official training, search for </w:t>
      </w:r>
      <w:proofErr w:type="gramStart"/>
      <w:r w:rsidRPr="00162590">
        <w:rPr>
          <w:rFonts w:ascii="Segoe UI" w:hAnsi="Segoe UI" w:cs="Segoe UI"/>
          <w:i/>
          <w:iCs/>
        </w:rPr>
        <w:t>you</w:t>
      </w:r>
      <w:proofErr w:type="gramEnd"/>
      <w:r w:rsidRPr="00162590">
        <w:rPr>
          <w:rFonts w:ascii="Segoe UI" w:hAnsi="Segoe UI" w:cs="Segoe UI"/>
          <w:i/>
          <w:iCs/>
        </w:rPr>
        <w:t xml:space="preserve"> assigned user </w:t>
      </w:r>
      <w:r>
        <w:rPr>
          <w:rFonts w:ascii="Segoe UI" w:hAnsi="Segoe UI" w:cs="Segoe UI"/>
          <w:i/>
          <w:iCs/>
        </w:rPr>
        <w:t>–</w:t>
      </w:r>
      <w:r w:rsidRPr="00162590">
        <w:rPr>
          <w:rFonts w:ascii="Segoe UI" w:hAnsi="Segoe UI" w:cs="Segoe UI"/>
          <w:i/>
          <w:iCs/>
        </w:rPr>
        <w:t xml:space="preserve"> </w:t>
      </w:r>
      <w:r>
        <w:rPr>
          <w:rFonts w:ascii="Segoe UI" w:hAnsi="Segoe UI" w:cs="Segoe UI"/>
          <w:i/>
          <w:iCs/>
        </w:rPr>
        <w:t>IAD User [x]</w:t>
      </w:r>
    </w:p>
    <w:p w14:paraId="6AC81910" w14:textId="77777777" w:rsidR="00391606" w:rsidRDefault="00391606" w:rsidP="00391606">
      <w:pPr>
        <w:pStyle w:val="ListParagraph"/>
        <w:spacing w:before="180" w:after="180" w:line="240" w:lineRule="auto"/>
        <w:rPr>
          <w:rFonts w:ascii="Segoe UI" w:hAnsi="Segoe UI" w:cs="Segoe UI"/>
        </w:rPr>
      </w:pPr>
      <w:r>
        <w:rPr>
          <w:noProof/>
        </w:rPr>
        <w:drawing>
          <wp:inline distT="0" distB="0" distL="0" distR="0" wp14:anchorId="24B7DAB3" wp14:editId="3C4DCF48">
            <wp:extent cx="6564816" cy="802974"/>
            <wp:effectExtent l="19050" t="19050" r="7620" b="16510"/>
            <wp:docPr id="63" name="Picture 63" descr="Screenshot of searching for user in enabled us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of searching for user in enabled user list"/>
                    <pic:cNvPicPr/>
                  </pic:nvPicPr>
                  <pic:blipFill>
                    <a:blip r:embed="rId57"/>
                    <a:stretch>
                      <a:fillRect/>
                    </a:stretch>
                  </pic:blipFill>
                  <pic:spPr>
                    <a:xfrm>
                      <a:off x="0" y="0"/>
                      <a:ext cx="6569674" cy="803568"/>
                    </a:xfrm>
                    <a:prstGeom prst="rect">
                      <a:avLst/>
                    </a:prstGeom>
                    <a:ln w="6350">
                      <a:solidFill>
                        <a:schemeClr val="tx1"/>
                      </a:solidFill>
                    </a:ln>
                  </pic:spPr>
                </pic:pic>
              </a:graphicData>
            </a:graphic>
          </wp:inline>
        </w:drawing>
      </w:r>
    </w:p>
    <w:p w14:paraId="19766896" w14:textId="77777777" w:rsidR="00391606" w:rsidRPr="00987C2F" w:rsidRDefault="00391606" w:rsidP="00391606">
      <w:pPr>
        <w:pStyle w:val="ListParagraph"/>
        <w:spacing w:before="180" w:after="180" w:line="240" w:lineRule="auto"/>
        <w:rPr>
          <w:rFonts w:ascii="Segoe UI" w:hAnsi="Segoe UI" w:cs="Segoe UI"/>
        </w:rPr>
      </w:pPr>
    </w:p>
    <w:p w14:paraId="6E9710F1" w14:textId="77777777" w:rsidR="00391606" w:rsidRDefault="00391606" w:rsidP="00391606">
      <w:pPr>
        <w:pStyle w:val="ListParagraph"/>
        <w:numPr>
          <w:ilvl w:val="0"/>
          <w:numId w:val="23"/>
        </w:numPr>
        <w:spacing w:before="180" w:after="180" w:line="240" w:lineRule="auto"/>
        <w:rPr>
          <w:rFonts w:ascii="Segoe UI" w:hAnsi="Segoe UI" w:cs="Segoe UI"/>
        </w:rPr>
      </w:pPr>
      <w:r w:rsidRPr="00AB3F5C">
        <w:rPr>
          <w:rFonts w:ascii="Segoe UI" w:hAnsi="Segoe UI" w:cs="Segoe UI"/>
        </w:rPr>
        <w:t xml:space="preserve">Select your user for the training and select </w:t>
      </w:r>
      <w:r w:rsidRPr="00AB3F5C">
        <w:rPr>
          <w:rFonts w:ascii="Segoe UI" w:hAnsi="Segoe UI" w:cs="Segoe UI"/>
          <w:b/>
          <w:bCs/>
        </w:rPr>
        <w:t>Manage Roles</w:t>
      </w:r>
      <w:r w:rsidRPr="00AB3F5C">
        <w:rPr>
          <w:rFonts w:ascii="Segoe UI" w:hAnsi="Segoe UI" w:cs="Segoe UI"/>
        </w:rPr>
        <w:t xml:space="preserve"> on the top command bar.</w:t>
      </w:r>
    </w:p>
    <w:p w14:paraId="3471CE36" w14:textId="77777777" w:rsidR="00391606" w:rsidRDefault="00391606" w:rsidP="00391606">
      <w:pPr>
        <w:pStyle w:val="ListParagraph"/>
        <w:spacing w:before="180" w:after="180" w:line="240" w:lineRule="auto"/>
        <w:rPr>
          <w:rFonts w:ascii="Segoe UI" w:hAnsi="Segoe UI" w:cs="Segoe UI"/>
        </w:rPr>
      </w:pPr>
      <w:r>
        <w:rPr>
          <w:noProof/>
        </w:rPr>
        <w:drawing>
          <wp:inline distT="0" distB="0" distL="0" distR="0" wp14:anchorId="1015D739" wp14:editId="30EE65EC">
            <wp:extent cx="6508844" cy="2047875"/>
            <wp:effectExtent l="19050" t="19050" r="25400" b="9525"/>
            <wp:docPr id="69" name="Picture 69" descr="Screenshot of Selecting current IAD User in list and clicking Manage Roles button on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of Selecting current IAD User in list and clicking Manage Roles button on command bar"/>
                    <pic:cNvPicPr/>
                  </pic:nvPicPr>
                  <pic:blipFill>
                    <a:blip r:embed="rId58"/>
                    <a:stretch>
                      <a:fillRect/>
                    </a:stretch>
                  </pic:blipFill>
                  <pic:spPr>
                    <a:xfrm>
                      <a:off x="0" y="0"/>
                      <a:ext cx="6508844" cy="2047875"/>
                    </a:xfrm>
                    <a:prstGeom prst="rect">
                      <a:avLst/>
                    </a:prstGeom>
                    <a:ln w="6350">
                      <a:solidFill>
                        <a:schemeClr val="tx1"/>
                      </a:solidFill>
                    </a:ln>
                  </pic:spPr>
                </pic:pic>
              </a:graphicData>
            </a:graphic>
          </wp:inline>
        </w:drawing>
      </w:r>
    </w:p>
    <w:p w14:paraId="0D00AD62" w14:textId="77777777" w:rsidR="00391606" w:rsidRDefault="00391606" w:rsidP="00391606">
      <w:pPr>
        <w:pStyle w:val="ListParagraph"/>
        <w:spacing w:before="180" w:after="180" w:line="240" w:lineRule="auto"/>
        <w:rPr>
          <w:rFonts w:ascii="Segoe UI" w:hAnsi="Segoe UI" w:cs="Segoe UI"/>
        </w:rPr>
      </w:pPr>
    </w:p>
    <w:p w14:paraId="6E08522E" w14:textId="77777777" w:rsidR="00391606" w:rsidRDefault="00391606" w:rsidP="00391606">
      <w:pPr>
        <w:pStyle w:val="ListParagraph"/>
        <w:spacing w:before="180" w:after="180" w:line="240" w:lineRule="auto"/>
        <w:rPr>
          <w:rFonts w:ascii="Segoe UI" w:hAnsi="Segoe UI" w:cs="Segoe UI"/>
        </w:rPr>
      </w:pPr>
    </w:p>
    <w:p w14:paraId="504596C9" w14:textId="77777777" w:rsidR="00391606" w:rsidRPr="00AB3F5C" w:rsidRDefault="00391606" w:rsidP="00391606">
      <w:pPr>
        <w:pStyle w:val="ListParagraph"/>
        <w:spacing w:before="180" w:after="180" w:line="240" w:lineRule="auto"/>
        <w:rPr>
          <w:rFonts w:ascii="Segoe UI" w:hAnsi="Segoe UI" w:cs="Segoe UI"/>
        </w:rPr>
      </w:pPr>
    </w:p>
    <w:p w14:paraId="18B68266" w14:textId="77777777" w:rsidR="00391606" w:rsidRDefault="00391606" w:rsidP="00391606">
      <w:pPr>
        <w:pStyle w:val="ListParagraph"/>
        <w:numPr>
          <w:ilvl w:val="0"/>
          <w:numId w:val="23"/>
        </w:numPr>
        <w:rPr>
          <w:rFonts w:ascii="Segoe UI" w:hAnsi="Segoe UI" w:cs="Segoe UI"/>
        </w:rPr>
      </w:pPr>
      <w:r w:rsidRPr="008617C9">
        <w:rPr>
          <w:rFonts w:ascii="Segoe UI" w:hAnsi="Segoe UI" w:cs="Segoe UI"/>
        </w:rPr>
        <w:lastRenderedPageBreak/>
        <w:t xml:space="preserve">Select the Omnichannel Agent roles to assign to your user and select </w:t>
      </w:r>
      <w:r w:rsidRPr="008617C9">
        <w:rPr>
          <w:rFonts w:ascii="Segoe UI" w:hAnsi="Segoe UI" w:cs="Segoe UI"/>
          <w:b/>
          <w:bCs/>
        </w:rPr>
        <w:t>OK</w:t>
      </w:r>
      <w:r w:rsidRPr="008617C9">
        <w:rPr>
          <w:rFonts w:ascii="Segoe UI" w:hAnsi="Segoe UI" w:cs="Segoe UI"/>
        </w:rPr>
        <w:t>.</w:t>
      </w:r>
    </w:p>
    <w:p w14:paraId="2CB553AE" w14:textId="77777777" w:rsidR="00391606" w:rsidRDefault="00391606" w:rsidP="00391606">
      <w:pPr>
        <w:pStyle w:val="ListParagraph"/>
        <w:rPr>
          <w:rFonts w:ascii="Segoe UI" w:hAnsi="Segoe UI" w:cs="Segoe UI"/>
        </w:rPr>
      </w:pPr>
      <w:r>
        <w:rPr>
          <w:noProof/>
        </w:rPr>
        <w:drawing>
          <wp:inline distT="0" distB="0" distL="0" distR="0" wp14:anchorId="44C8DBC3" wp14:editId="68A39730">
            <wp:extent cx="4019550" cy="2657369"/>
            <wp:effectExtent l="19050" t="19050" r="19050" b="10160"/>
            <wp:docPr id="47" name="Picture 4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59"/>
                    <a:stretch>
                      <a:fillRect/>
                    </a:stretch>
                  </pic:blipFill>
                  <pic:spPr>
                    <a:xfrm>
                      <a:off x="0" y="0"/>
                      <a:ext cx="4024232" cy="2660465"/>
                    </a:xfrm>
                    <a:prstGeom prst="rect">
                      <a:avLst/>
                    </a:prstGeom>
                    <a:ln w="6350">
                      <a:solidFill>
                        <a:schemeClr val="tx1"/>
                      </a:solidFill>
                    </a:ln>
                  </pic:spPr>
                </pic:pic>
              </a:graphicData>
            </a:graphic>
          </wp:inline>
        </w:drawing>
      </w:r>
    </w:p>
    <w:p w14:paraId="4357FEC5" w14:textId="77777777" w:rsidR="00391606" w:rsidRPr="008617C9" w:rsidRDefault="00391606" w:rsidP="00391606">
      <w:pPr>
        <w:pStyle w:val="ListParagraph"/>
        <w:rPr>
          <w:rFonts w:ascii="Segoe UI" w:hAnsi="Segoe UI" w:cs="Segoe UI"/>
        </w:rPr>
      </w:pPr>
    </w:p>
    <w:p w14:paraId="21D5AD20" w14:textId="77777777" w:rsidR="00391606" w:rsidRDefault="00391606" w:rsidP="00391606">
      <w:pPr>
        <w:rPr>
          <w:rFonts w:ascii="Segoe UI" w:hAnsi="Segoe UI" w:cs="Segoe UI"/>
        </w:rPr>
      </w:pPr>
      <w:r w:rsidRPr="00BB2C7B">
        <w:rPr>
          <w:rFonts w:ascii="Segoe UI" w:hAnsi="Segoe UI" w:cs="Segoe UI"/>
          <w:b/>
          <w:bCs/>
        </w:rPr>
        <w:t>Congratulations!</w:t>
      </w:r>
      <w:r>
        <w:rPr>
          <w:rFonts w:ascii="Segoe UI" w:hAnsi="Segoe UI" w:cs="Segoe UI"/>
        </w:rPr>
        <w:t xml:space="preserve">  You assigned the proper omnichannel agent role to your user to allow you to be a live agent in omnichannel.</w:t>
      </w:r>
    </w:p>
    <w:p w14:paraId="4D7EEF5A" w14:textId="77777777" w:rsidR="00391606" w:rsidRDefault="00391606" w:rsidP="0036028A">
      <w:pPr>
        <w:pStyle w:val="ILSubTitle"/>
      </w:pPr>
    </w:p>
    <w:p w14:paraId="08648E1B" w14:textId="77777777" w:rsidR="00391606" w:rsidRDefault="00391606">
      <w:pPr>
        <w:rPr>
          <w:rFonts w:ascii="Segoe UI" w:hAnsi="Segoe UI" w:cs="Segoe UI"/>
          <w:b/>
          <w:bCs/>
          <w:sz w:val="24"/>
          <w:szCs w:val="24"/>
        </w:rPr>
      </w:pPr>
      <w:r>
        <w:br w:type="page"/>
      </w:r>
    </w:p>
    <w:p w14:paraId="3063568C" w14:textId="1F2FD0A8" w:rsidR="0012469D" w:rsidRPr="0036028A" w:rsidRDefault="0012469D" w:rsidP="0036028A">
      <w:pPr>
        <w:pStyle w:val="ILSubTitle"/>
      </w:pPr>
      <w:bookmarkStart w:id="27" w:name="_Toc102378436"/>
      <w:r w:rsidRPr="0036028A">
        <w:lastRenderedPageBreak/>
        <w:t xml:space="preserve">Task </w:t>
      </w:r>
      <w:r w:rsidR="00391606">
        <w:t>2</w:t>
      </w:r>
      <w:r w:rsidRPr="0036028A">
        <w:t xml:space="preserve">: Create Health </w:t>
      </w:r>
      <w:r w:rsidR="00524AEA">
        <w:t>B</w:t>
      </w:r>
      <w:r w:rsidRPr="0036028A">
        <w:t>ot User in Dynamics 365 Customer Service</w:t>
      </w:r>
      <w:bookmarkEnd w:id="25"/>
      <w:bookmarkEnd w:id="27"/>
    </w:p>
    <w:p w14:paraId="7624BFB6" w14:textId="08F34997" w:rsidR="0012469D" w:rsidRPr="0036028A" w:rsidRDefault="0012469D" w:rsidP="0012469D">
      <w:pPr>
        <w:rPr>
          <w:rFonts w:ascii="Segoe UI" w:hAnsi="Segoe UI" w:cs="Segoe UI"/>
        </w:rPr>
      </w:pPr>
      <w:r w:rsidRPr="0036028A">
        <w:rPr>
          <w:rFonts w:ascii="Segoe UI" w:hAnsi="Segoe UI" w:cs="Segoe UI"/>
        </w:rPr>
        <w:t xml:space="preserve">We </w:t>
      </w:r>
      <w:r w:rsidR="00A05614">
        <w:rPr>
          <w:rFonts w:ascii="Segoe UI" w:hAnsi="Segoe UI" w:cs="Segoe UI"/>
        </w:rPr>
        <w:t xml:space="preserve">need </w:t>
      </w:r>
      <w:r w:rsidRPr="0036028A">
        <w:rPr>
          <w:rFonts w:ascii="Segoe UI" w:hAnsi="Segoe UI" w:cs="Segoe UI"/>
        </w:rPr>
        <w:t xml:space="preserve">two users </w:t>
      </w:r>
      <w:r w:rsidR="008A0985">
        <w:rPr>
          <w:rFonts w:ascii="Segoe UI" w:hAnsi="Segoe UI" w:cs="Segoe UI"/>
        </w:rPr>
        <w:t>to configure</w:t>
      </w:r>
      <w:r w:rsidRPr="0036028A">
        <w:rPr>
          <w:rFonts w:ascii="Segoe UI" w:hAnsi="Segoe UI" w:cs="Segoe UI"/>
        </w:rPr>
        <w:t xml:space="preserve"> </w:t>
      </w:r>
      <w:r w:rsidR="00171DC2">
        <w:rPr>
          <w:rFonts w:ascii="Segoe UI" w:hAnsi="Segoe UI" w:cs="Segoe UI"/>
        </w:rPr>
        <w:t xml:space="preserve">in Omnichannel for </w:t>
      </w:r>
      <w:r w:rsidRPr="0036028A">
        <w:rPr>
          <w:rFonts w:ascii="Segoe UI" w:hAnsi="Segoe UI" w:cs="Segoe UI"/>
        </w:rPr>
        <w:t>Dynamics 365 Customer Service</w:t>
      </w:r>
      <w:r w:rsidR="005B4B74">
        <w:rPr>
          <w:rFonts w:ascii="Segoe UI" w:hAnsi="Segoe UI" w:cs="Segoe UI"/>
        </w:rPr>
        <w:t>:</w:t>
      </w:r>
    </w:p>
    <w:p w14:paraId="7ADB9DED" w14:textId="6E63E02A" w:rsidR="0012469D" w:rsidRPr="0036028A" w:rsidRDefault="0012469D" w:rsidP="0012469D">
      <w:pPr>
        <w:pStyle w:val="ListParagraph"/>
        <w:numPr>
          <w:ilvl w:val="0"/>
          <w:numId w:val="22"/>
        </w:numPr>
        <w:spacing w:before="180" w:after="180" w:line="240" w:lineRule="auto"/>
        <w:rPr>
          <w:rFonts w:ascii="Segoe UI" w:hAnsi="Segoe UI" w:cs="Segoe UI"/>
        </w:rPr>
      </w:pPr>
      <w:r w:rsidRPr="0036028A">
        <w:rPr>
          <w:rFonts w:ascii="Segoe UI" w:hAnsi="Segoe UI" w:cs="Segoe UI"/>
          <w:b/>
          <w:bCs/>
        </w:rPr>
        <w:t xml:space="preserve">Health </w:t>
      </w:r>
      <w:r w:rsidR="007A0489">
        <w:rPr>
          <w:rFonts w:ascii="Segoe UI" w:hAnsi="Segoe UI" w:cs="Segoe UI"/>
          <w:b/>
          <w:bCs/>
        </w:rPr>
        <w:t>B</w:t>
      </w:r>
      <w:r w:rsidRPr="0036028A">
        <w:rPr>
          <w:rFonts w:ascii="Segoe UI" w:hAnsi="Segoe UI" w:cs="Segoe UI"/>
          <w:b/>
          <w:bCs/>
        </w:rPr>
        <w:t>ot User</w:t>
      </w:r>
      <w:r w:rsidRPr="0036028A">
        <w:rPr>
          <w:rFonts w:ascii="Segoe UI" w:hAnsi="Segoe UI" w:cs="Segoe UI"/>
        </w:rPr>
        <w:t xml:space="preserve"> </w:t>
      </w:r>
      <w:r w:rsidR="008A0985">
        <w:rPr>
          <w:rFonts w:ascii="Segoe UI" w:hAnsi="Segoe UI" w:cs="Segoe UI"/>
        </w:rPr>
        <w:t xml:space="preserve">– This </w:t>
      </w:r>
      <w:r w:rsidR="00592B72">
        <w:rPr>
          <w:rFonts w:ascii="Segoe UI" w:hAnsi="Segoe UI" w:cs="Segoe UI"/>
        </w:rPr>
        <w:t>is the Azure Health Bot user</w:t>
      </w:r>
      <w:r w:rsidR="00DC61B1">
        <w:rPr>
          <w:rFonts w:ascii="Segoe UI" w:hAnsi="Segoe UI" w:cs="Segoe UI"/>
        </w:rPr>
        <w:t xml:space="preserve"> we created in the previous exercise.</w:t>
      </w:r>
    </w:p>
    <w:p w14:paraId="5AA57A2B" w14:textId="11FAB67D" w:rsidR="00DF787E" w:rsidRPr="00AB6A7B" w:rsidRDefault="0012469D" w:rsidP="00DF787E">
      <w:pPr>
        <w:pStyle w:val="ListParagraph"/>
        <w:numPr>
          <w:ilvl w:val="0"/>
          <w:numId w:val="22"/>
        </w:numPr>
        <w:spacing w:before="180" w:after="180" w:line="240" w:lineRule="auto"/>
        <w:rPr>
          <w:rFonts w:ascii="Segoe UI" w:hAnsi="Segoe UI" w:cs="Segoe UI"/>
          <w:i/>
          <w:iCs/>
        </w:rPr>
      </w:pPr>
      <w:r w:rsidRPr="0036028A">
        <w:rPr>
          <w:rFonts w:ascii="Segoe UI" w:hAnsi="Segoe UI" w:cs="Segoe UI"/>
          <w:b/>
          <w:bCs/>
        </w:rPr>
        <w:t>Omnichannel Agent</w:t>
      </w:r>
      <w:r w:rsidRPr="0036028A">
        <w:rPr>
          <w:rFonts w:ascii="Segoe UI" w:hAnsi="Segoe UI" w:cs="Segoe UI"/>
        </w:rPr>
        <w:t xml:space="preserve"> </w:t>
      </w:r>
      <w:r w:rsidRPr="0036028A">
        <w:rPr>
          <w:rFonts w:ascii="Segoe UI" w:hAnsi="Segoe UI" w:cs="Segoe UI"/>
          <w:b/>
          <w:bCs/>
        </w:rPr>
        <w:t>User</w:t>
      </w:r>
      <w:r w:rsidRPr="0036028A">
        <w:rPr>
          <w:rFonts w:ascii="Segoe UI" w:hAnsi="Segoe UI" w:cs="Segoe UI"/>
        </w:rPr>
        <w:t xml:space="preserve"> </w:t>
      </w:r>
      <w:r w:rsidR="00E044B1">
        <w:rPr>
          <w:rFonts w:ascii="Segoe UI" w:hAnsi="Segoe UI" w:cs="Segoe UI"/>
        </w:rPr>
        <w:t xml:space="preserve">– This </w:t>
      </w:r>
      <w:r w:rsidR="00253E2F">
        <w:rPr>
          <w:rFonts w:ascii="Segoe UI" w:hAnsi="Segoe UI" w:cs="Segoe UI"/>
        </w:rPr>
        <w:t>is your current user whom you are logged into Dynamics 365.  This will allow you to be a live agent i</w:t>
      </w:r>
      <w:r w:rsidR="00DF787E">
        <w:rPr>
          <w:rFonts w:ascii="Segoe UI" w:hAnsi="Segoe UI" w:cs="Segoe UI"/>
        </w:rPr>
        <w:t>n</w:t>
      </w:r>
      <w:r w:rsidRPr="0036028A">
        <w:rPr>
          <w:rFonts w:ascii="Segoe UI" w:hAnsi="Segoe UI" w:cs="Segoe UI"/>
        </w:rPr>
        <w:t xml:space="preserve"> Customer Service who receives message</w:t>
      </w:r>
      <w:r w:rsidR="00DC61B1">
        <w:rPr>
          <w:rFonts w:ascii="Segoe UI" w:hAnsi="Segoe UI" w:cs="Segoe UI"/>
        </w:rPr>
        <w:t>s</w:t>
      </w:r>
      <w:r w:rsidRPr="0036028A">
        <w:rPr>
          <w:rFonts w:ascii="Segoe UI" w:hAnsi="Segoe UI" w:cs="Segoe UI"/>
        </w:rPr>
        <w:t xml:space="preserve"> from </w:t>
      </w:r>
      <w:r w:rsidR="00DC61B1">
        <w:rPr>
          <w:rFonts w:ascii="Segoe UI" w:hAnsi="Segoe UI" w:cs="Segoe UI"/>
        </w:rPr>
        <w:t>portal users</w:t>
      </w:r>
      <w:r w:rsidR="00DF787E">
        <w:rPr>
          <w:rFonts w:ascii="Segoe UI" w:hAnsi="Segoe UI" w:cs="Segoe UI"/>
        </w:rPr>
        <w:t xml:space="preserve"> through Azure Bot escalations</w:t>
      </w:r>
      <w:r w:rsidR="00DF787E" w:rsidRPr="00AB6A7B">
        <w:rPr>
          <w:rFonts w:ascii="Segoe UI" w:hAnsi="Segoe UI" w:cs="Segoe UI"/>
          <w:i/>
          <w:iCs/>
        </w:rPr>
        <w:t>.</w:t>
      </w:r>
      <w:r w:rsidRPr="00AB6A7B">
        <w:rPr>
          <w:rFonts w:ascii="Segoe UI" w:hAnsi="Segoe UI" w:cs="Segoe UI"/>
          <w:i/>
          <w:iCs/>
        </w:rPr>
        <w:t xml:space="preserve"> </w:t>
      </w:r>
      <w:r w:rsidR="00DF787E" w:rsidRPr="00AB6A7B">
        <w:rPr>
          <w:rFonts w:ascii="Segoe UI" w:hAnsi="Segoe UI" w:cs="Segoe UI"/>
          <w:i/>
          <w:iCs/>
        </w:rPr>
        <w:t xml:space="preserve"> Note: For </w:t>
      </w:r>
      <w:r w:rsidR="002166D3">
        <w:rPr>
          <w:rFonts w:ascii="Segoe UI" w:hAnsi="Segoe UI" w:cs="Segoe UI"/>
          <w:i/>
          <w:iCs/>
        </w:rPr>
        <w:t>official</w:t>
      </w:r>
      <w:r w:rsidR="00DF787E" w:rsidRPr="00AB6A7B">
        <w:rPr>
          <w:rFonts w:ascii="Segoe UI" w:hAnsi="Segoe UI" w:cs="Segoe UI"/>
          <w:i/>
          <w:iCs/>
        </w:rPr>
        <w:t xml:space="preserve"> trainings, this is your assigned user, iaduser[x]</w:t>
      </w:r>
    </w:p>
    <w:p w14:paraId="6CB008D2" w14:textId="7D9B8309" w:rsidR="0012469D" w:rsidRPr="0036028A" w:rsidRDefault="0012469D" w:rsidP="0012469D">
      <w:pPr>
        <w:rPr>
          <w:rFonts w:ascii="Segoe UI" w:hAnsi="Segoe UI" w:cs="Segoe UI"/>
        </w:rPr>
      </w:pPr>
      <w:r w:rsidRPr="0036028A">
        <w:rPr>
          <w:rFonts w:ascii="Segoe UI" w:hAnsi="Segoe UI" w:cs="Segoe UI"/>
        </w:rPr>
        <w:t>In this task</w:t>
      </w:r>
      <w:r w:rsidR="00D30B8B">
        <w:rPr>
          <w:rFonts w:ascii="Segoe UI" w:hAnsi="Segoe UI" w:cs="Segoe UI"/>
        </w:rPr>
        <w:t>,</w:t>
      </w:r>
      <w:r w:rsidRPr="0036028A">
        <w:rPr>
          <w:rFonts w:ascii="Segoe UI" w:hAnsi="Segoe UI" w:cs="Segoe UI"/>
        </w:rPr>
        <w:t xml:space="preserve"> </w:t>
      </w:r>
      <w:r w:rsidR="004047A7">
        <w:rPr>
          <w:rFonts w:ascii="Segoe UI" w:hAnsi="Segoe UI" w:cs="Segoe UI"/>
        </w:rPr>
        <w:t xml:space="preserve">you will create </w:t>
      </w:r>
      <w:r w:rsidRPr="0036028A">
        <w:rPr>
          <w:rFonts w:ascii="Segoe UI" w:hAnsi="Segoe UI" w:cs="Segoe UI"/>
        </w:rPr>
        <w:t xml:space="preserve">a </w:t>
      </w:r>
      <w:r w:rsidRPr="0036028A">
        <w:rPr>
          <w:rFonts w:ascii="Segoe UI" w:hAnsi="Segoe UI" w:cs="Segoe UI"/>
          <w:b/>
          <w:bCs/>
        </w:rPr>
        <w:t>Bot User</w:t>
      </w:r>
      <w:r w:rsidRPr="0036028A">
        <w:rPr>
          <w:rFonts w:ascii="Segoe UI" w:hAnsi="Segoe UI" w:cs="Segoe UI"/>
        </w:rPr>
        <w:t xml:space="preserve"> which helps connect </w:t>
      </w:r>
      <w:r w:rsidRPr="0036028A">
        <w:rPr>
          <w:rFonts w:ascii="Segoe UI" w:hAnsi="Segoe UI" w:cs="Segoe UI"/>
          <w:b/>
          <w:bCs/>
        </w:rPr>
        <w:t>Azure Health Bot</w:t>
      </w:r>
      <w:r w:rsidRPr="0036028A">
        <w:rPr>
          <w:rFonts w:ascii="Segoe UI" w:hAnsi="Segoe UI" w:cs="Segoe UI"/>
        </w:rPr>
        <w:t xml:space="preserve"> with </w:t>
      </w:r>
      <w:r w:rsidRPr="0036028A">
        <w:rPr>
          <w:rFonts w:ascii="Segoe UI" w:hAnsi="Segoe UI" w:cs="Segoe UI"/>
          <w:b/>
          <w:bCs/>
        </w:rPr>
        <w:t>Omnichannel live Chat</w:t>
      </w:r>
      <w:r w:rsidRPr="0036028A">
        <w:rPr>
          <w:rFonts w:ascii="Segoe UI" w:hAnsi="Segoe UI" w:cs="Segoe UI"/>
        </w:rPr>
        <w:t xml:space="preserve">. </w:t>
      </w:r>
    </w:p>
    <w:p w14:paraId="6CAF4C53" w14:textId="77777777" w:rsidR="00896E39" w:rsidRPr="00BE2C8C" w:rsidRDefault="00896E39" w:rsidP="00896E39">
      <w:pPr>
        <w:pStyle w:val="ListParagraph"/>
        <w:numPr>
          <w:ilvl w:val="0"/>
          <w:numId w:val="25"/>
        </w:numPr>
        <w:rPr>
          <w:rFonts w:ascii="Segoe UI" w:hAnsi="Segoe UI" w:cs="Segoe UI"/>
        </w:rPr>
      </w:pPr>
      <w:r>
        <w:rPr>
          <w:rFonts w:ascii="Segoe UI" w:hAnsi="Segoe UI" w:cs="Segoe UI"/>
        </w:rPr>
        <w:t xml:space="preserve">Go to </w:t>
      </w:r>
      <w:hyperlink r:id="rId60" w:history="1">
        <w:r>
          <w:rPr>
            <w:rStyle w:val="Hyperlink"/>
            <w:rFonts w:ascii="Segoe UI" w:hAnsi="Segoe UI" w:cs="Segoe UI"/>
          </w:rPr>
          <w:t>https://admin.powerplatform.microsoft.com/</w:t>
        </w:r>
      </w:hyperlink>
      <w:r>
        <w:rPr>
          <w:rStyle w:val="Hyperlink"/>
          <w:rFonts w:ascii="Segoe UI" w:hAnsi="Segoe UI" w:cs="Segoe UI"/>
        </w:rPr>
        <w:t>.</w:t>
      </w:r>
    </w:p>
    <w:p w14:paraId="1C0FF115" w14:textId="77777777" w:rsidR="00896E39" w:rsidRPr="008B0EBA" w:rsidRDefault="00896E39" w:rsidP="00896E39">
      <w:pPr>
        <w:pStyle w:val="ListParagraph"/>
        <w:numPr>
          <w:ilvl w:val="0"/>
          <w:numId w:val="25"/>
        </w:numPr>
        <w:rPr>
          <w:rFonts w:ascii="Segoe UI" w:hAnsi="Segoe UI" w:cs="Segoe UI"/>
        </w:rPr>
      </w:pPr>
      <w:r w:rsidRPr="008B0EBA">
        <w:rPr>
          <w:rFonts w:ascii="Segoe UI" w:hAnsi="Segoe UI" w:cs="Segoe UI"/>
        </w:rPr>
        <w:t xml:space="preserve">Select your Microsoft Cloud for Healthcare environment </w:t>
      </w:r>
      <w:r>
        <w:rPr>
          <w:rFonts w:ascii="Segoe UI" w:hAnsi="Segoe UI" w:cs="Segoe UI"/>
        </w:rPr>
        <w:t>from the list</w:t>
      </w:r>
      <w:r>
        <w:rPr>
          <w:noProof/>
        </w:rPr>
        <w:drawing>
          <wp:inline distT="0" distB="0" distL="0" distR="0" wp14:anchorId="14498DDC" wp14:editId="4F1238E2">
            <wp:extent cx="4514286" cy="1647619"/>
            <wp:effectExtent l="19050" t="19050" r="19685" b="1016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61"/>
                    <a:stretch>
                      <a:fillRect/>
                    </a:stretch>
                  </pic:blipFill>
                  <pic:spPr>
                    <a:xfrm>
                      <a:off x="0" y="0"/>
                      <a:ext cx="4514286" cy="1647619"/>
                    </a:xfrm>
                    <a:prstGeom prst="rect">
                      <a:avLst/>
                    </a:prstGeom>
                    <a:ln w="6350">
                      <a:solidFill>
                        <a:schemeClr val="tx1"/>
                      </a:solidFill>
                    </a:ln>
                  </pic:spPr>
                </pic:pic>
              </a:graphicData>
            </a:graphic>
          </wp:inline>
        </w:drawing>
      </w:r>
    </w:p>
    <w:p w14:paraId="2AA07FE2" w14:textId="77777777" w:rsidR="00896E39" w:rsidRDefault="00896E39" w:rsidP="00896E39">
      <w:pPr>
        <w:pStyle w:val="ListParagraph"/>
        <w:rPr>
          <w:rFonts w:ascii="Segoe UI" w:hAnsi="Segoe UI" w:cs="Segoe UI"/>
        </w:rPr>
      </w:pPr>
    </w:p>
    <w:p w14:paraId="6A56BEFD" w14:textId="77777777" w:rsidR="00896E39" w:rsidRDefault="00896E39" w:rsidP="00896E39">
      <w:pPr>
        <w:pStyle w:val="ListParagraph"/>
        <w:numPr>
          <w:ilvl w:val="0"/>
          <w:numId w:val="25"/>
        </w:numPr>
        <w:rPr>
          <w:rFonts w:ascii="Segoe UI" w:hAnsi="Segoe UI" w:cs="Segoe UI"/>
        </w:rPr>
      </w:pPr>
      <w:r>
        <w:rPr>
          <w:rFonts w:ascii="Segoe UI" w:hAnsi="Segoe UI" w:cs="Segoe UI"/>
        </w:rPr>
        <w:t>You will land on your environments detail page.</w:t>
      </w:r>
    </w:p>
    <w:p w14:paraId="1CE9F177" w14:textId="77777777" w:rsidR="00896E39" w:rsidRDefault="00896E39" w:rsidP="00896E39">
      <w:pPr>
        <w:pStyle w:val="ListParagraph"/>
        <w:rPr>
          <w:rFonts w:ascii="Segoe UI" w:hAnsi="Segoe UI" w:cs="Segoe UI"/>
        </w:rPr>
      </w:pPr>
      <w:r>
        <w:rPr>
          <w:noProof/>
        </w:rPr>
        <w:drawing>
          <wp:inline distT="0" distB="0" distL="0" distR="0" wp14:anchorId="33606706" wp14:editId="145D2B65">
            <wp:extent cx="4126113" cy="1833828"/>
            <wp:effectExtent l="19050" t="19050" r="8255" b="0"/>
            <wp:docPr id="351" name="Picture 3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 email&#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26113" cy="1833828"/>
                    </a:xfrm>
                    <a:prstGeom prst="rect">
                      <a:avLst/>
                    </a:prstGeom>
                    <a:ln w="6350">
                      <a:solidFill>
                        <a:schemeClr val="tx1"/>
                      </a:solidFill>
                    </a:ln>
                  </pic:spPr>
                </pic:pic>
              </a:graphicData>
            </a:graphic>
          </wp:inline>
        </w:drawing>
      </w:r>
    </w:p>
    <w:p w14:paraId="55E117E1" w14:textId="77777777" w:rsidR="00896E39" w:rsidRDefault="00896E39" w:rsidP="00896E39">
      <w:pPr>
        <w:pStyle w:val="ListParagraph"/>
        <w:rPr>
          <w:rFonts w:ascii="Segoe UI" w:hAnsi="Segoe UI" w:cs="Segoe UI"/>
        </w:rPr>
      </w:pPr>
    </w:p>
    <w:p w14:paraId="375DEEAD" w14:textId="77777777" w:rsidR="00896E39" w:rsidRDefault="00896E39" w:rsidP="00896E39">
      <w:pPr>
        <w:pStyle w:val="ListParagraph"/>
        <w:numPr>
          <w:ilvl w:val="0"/>
          <w:numId w:val="25"/>
        </w:numPr>
        <w:rPr>
          <w:rFonts w:ascii="Segoe UI" w:hAnsi="Segoe UI" w:cs="Segoe UI"/>
        </w:rPr>
      </w:pPr>
      <w:r>
        <w:rPr>
          <w:rFonts w:ascii="Segoe UI" w:hAnsi="Segoe UI" w:cs="Segoe UI"/>
        </w:rPr>
        <w:t xml:space="preserve">Click the </w:t>
      </w:r>
      <w:r w:rsidRPr="001370B5">
        <w:rPr>
          <w:rFonts w:ascii="Segoe UI" w:hAnsi="Segoe UI" w:cs="Segoe UI"/>
          <w:b/>
          <w:bCs/>
        </w:rPr>
        <w:t>Settings</w:t>
      </w:r>
      <w:r>
        <w:rPr>
          <w:rFonts w:ascii="Segoe UI" w:hAnsi="Segoe UI" w:cs="Segoe UI"/>
        </w:rPr>
        <w:t xml:space="preserve"> button on the top command bar.</w:t>
      </w:r>
    </w:p>
    <w:p w14:paraId="299A37D1" w14:textId="77777777" w:rsidR="00896E39" w:rsidRPr="00586A75" w:rsidRDefault="00896E39" w:rsidP="00896E39">
      <w:pPr>
        <w:pStyle w:val="ListParagraph"/>
        <w:rPr>
          <w:rFonts w:ascii="Segoe UI" w:hAnsi="Segoe UI" w:cs="Segoe UI"/>
        </w:rPr>
      </w:pPr>
      <w:r w:rsidRPr="001370B5">
        <w:rPr>
          <w:rFonts w:ascii="Segoe UI" w:hAnsi="Segoe UI" w:cs="Segoe UI"/>
          <w:noProof/>
        </w:rPr>
        <w:drawing>
          <wp:inline distT="0" distB="0" distL="0" distR="0" wp14:anchorId="55568FD7" wp14:editId="74D91640">
            <wp:extent cx="4110442" cy="975665"/>
            <wp:effectExtent l="19050" t="19050" r="4445" b="0"/>
            <wp:docPr id="330" name="Picture 330"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 whiteboard&#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4110442" cy="975665"/>
                    </a:xfrm>
                    <a:prstGeom prst="rect">
                      <a:avLst/>
                    </a:prstGeom>
                    <a:ln w="6350">
                      <a:solidFill>
                        <a:schemeClr val="tx1"/>
                      </a:solidFill>
                    </a:ln>
                  </pic:spPr>
                </pic:pic>
              </a:graphicData>
            </a:graphic>
          </wp:inline>
        </w:drawing>
      </w:r>
    </w:p>
    <w:p w14:paraId="1C5C2605" w14:textId="77777777" w:rsidR="00896E39" w:rsidRDefault="00896E39" w:rsidP="00896E39">
      <w:pPr>
        <w:pStyle w:val="ListParagraph"/>
        <w:rPr>
          <w:rFonts w:ascii="Segoe UI" w:hAnsi="Segoe UI" w:cs="Segoe UI"/>
        </w:rPr>
      </w:pPr>
    </w:p>
    <w:p w14:paraId="162B402C" w14:textId="32DB4D09" w:rsidR="00896E39" w:rsidRDefault="00896E39" w:rsidP="00896E39">
      <w:pPr>
        <w:pStyle w:val="ListParagraph"/>
        <w:numPr>
          <w:ilvl w:val="0"/>
          <w:numId w:val="25"/>
        </w:numPr>
        <w:rPr>
          <w:rFonts w:ascii="Segoe UI" w:hAnsi="Segoe UI" w:cs="Segoe UI"/>
        </w:rPr>
      </w:pPr>
      <w:r>
        <w:rPr>
          <w:rFonts w:ascii="Segoe UI" w:hAnsi="Segoe UI" w:cs="Segoe UI"/>
        </w:rPr>
        <w:lastRenderedPageBreak/>
        <w:t xml:space="preserve">Expand </w:t>
      </w:r>
      <w:r w:rsidR="005F570A">
        <w:rPr>
          <w:rFonts w:ascii="Segoe UI" w:hAnsi="Segoe UI" w:cs="Segoe UI"/>
          <w:b/>
          <w:bCs/>
        </w:rPr>
        <w:t>Users + permissions</w:t>
      </w:r>
      <w:r>
        <w:rPr>
          <w:rFonts w:ascii="Segoe UI" w:hAnsi="Segoe UI" w:cs="Segoe UI"/>
          <w:b/>
          <w:bCs/>
        </w:rPr>
        <w:t xml:space="preserve"> </w:t>
      </w:r>
      <w:r w:rsidRPr="00A31E36">
        <w:rPr>
          <w:rFonts w:ascii="Segoe UI" w:hAnsi="Segoe UI" w:cs="Segoe UI"/>
        </w:rPr>
        <w:t>and click</w:t>
      </w:r>
      <w:r>
        <w:rPr>
          <w:rFonts w:ascii="Segoe UI" w:hAnsi="Segoe UI" w:cs="Segoe UI"/>
          <w:b/>
          <w:bCs/>
        </w:rPr>
        <w:t xml:space="preserve"> </w:t>
      </w:r>
      <w:r w:rsidR="005F570A">
        <w:rPr>
          <w:rFonts w:ascii="Segoe UI" w:hAnsi="Segoe UI" w:cs="Segoe UI"/>
          <w:b/>
          <w:bCs/>
        </w:rPr>
        <w:t xml:space="preserve">Application </w:t>
      </w:r>
      <w:r w:rsidR="00405A01">
        <w:rPr>
          <w:rFonts w:ascii="Segoe UI" w:hAnsi="Segoe UI" w:cs="Segoe UI"/>
          <w:b/>
          <w:bCs/>
        </w:rPr>
        <w:t>u</w:t>
      </w:r>
      <w:r w:rsidR="005F570A">
        <w:rPr>
          <w:rFonts w:ascii="Segoe UI" w:hAnsi="Segoe UI" w:cs="Segoe UI"/>
          <w:b/>
          <w:bCs/>
        </w:rPr>
        <w:t>sers</w:t>
      </w:r>
      <w:r w:rsidRPr="007D77A0">
        <w:rPr>
          <w:rFonts w:ascii="Segoe UI" w:hAnsi="Segoe UI" w:cs="Segoe UI"/>
        </w:rPr>
        <w:t>.</w:t>
      </w:r>
      <w:r w:rsidR="007D77A0">
        <w:rPr>
          <w:rFonts w:ascii="Segoe UI" w:hAnsi="Segoe UI" w:cs="Segoe UI"/>
        </w:rPr>
        <w:t xml:space="preserve"> </w:t>
      </w:r>
      <w:r w:rsidR="007D77A0">
        <w:rPr>
          <w:noProof/>
        </w:rPr>
        <w:drawing>
          <wp:inline distT="0" distB="0" distL="0" distR="0" wp14:anchorId="685C5696" wp14:editId="45B45986">
            <wp:extent cx="6454182" cy="3562350"/>
            <wp:effectExtent l="19050" t="19050" r="22860" b="1905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64"/>
                    <a:stretch>
                      <a:fillRect/>
                    </a:stretch>
                  </pic:blipFill>
                  <pic:spPr>
                    <a:xfrm>
                      <a:off x="0" y="0"/>
                      <a:ext cx="6464970" cy="3568304"/>
                    </a:xfrm>
                    <a:prstGeom prst="rect">
                      <a:avLst/>
                    </a:prstGeom>
                    <a:ln w="6350">
                      <a:solidFill>
                        <a:schemeClr val="tx1"/>
                      </a:solidFill>
                    </a:ln>
                  </pic:spPr>
                </pic:pic>
              </a:graphicData>
            </a:graphic>
          </wp:inline>
        </w:drawing>
      </w:r>
    </w:p>
    <w:p w14:paraId="22272691" w14:textId="77777777" w:rsidR="00391606" w:rsidRDefault="00391606" w:rsidP="00391606">
      <w:pPr>
        <w:pStyle w:val="ListParagraph"/>
        <w:rPr>
          <w:rFonts w:ascii="Segoe UI" w:hAnsi="Segoe UI" w:cs="Segoe UI"/>
        </w:rPr>
      </w:pPr>
    </w:p>
    <w:p w14:paraId="75E12288" w14:textId="474D5DA2" w:rsidR="00487ECB" w:rsidRPr="00487ECB" w:rsidRDefault="0012469D" w:rsidP="002E55F9">
      <w:pPr>
        <w:pStyle w:val="ListParagraph"/>
        <w:numPr>
          <w:ilvl w:val="0"/>
          <w:numId w:val="25"/>
        </w:numPr>
        <w:shd w:val="clear" w:color="auto" w:fill="FFFFFF"/>
        <w:spacing w:after="0" w:line="240" w:lineRule="auto"/>
        <w:rPr>
          <w:rFonts w:ascii="Segoe UI" w:eastAsia="Times New Roman" w:hAnsi="Segoe UI" w:cs="Segoe UI"/>
          <w:color w:val="171717"/>
        </w:rPr>
      </w:pPr>
      <w:r w:rsidRPr="0036028A">
        <w:rPr>
          <w:rFonts w:ascii="Segoe UI" w:hAnsi="Segoe UI" w:cs="Segoe UI"/>
        </w:rPr>
        <w:t>Select (</w:t>
      </w:r>
      <w:r w:rsidRPr="0036028A">
        <w:rPr>
          <w:rFonts w:ascii="Segoe UI" w:hAnsi="Segoe UI" w:cs="Segoe UI"/>
          <w:b/>
          <w:bCs/>
        </w:rPr>
        <w:t>+</w:t>
      </w:r>
      <w:r w:rsidRPr="00B606E2">
        <w:rPr>
          <w:rFonts w:ascii="Segoe UI" w:hAnsi="Segoe UI" w:cs="Segoe UI"/>
        </w:rPr>
        <w:t>)</w:t>
      </w:r>
      <w:r w:rsidRPr="0036028A">
        <w:rPr>
          <w:rFonts w:ascii="Segoe UI" w:hAnsi="Segoe UI" w:cs="Segoe UI"/>
          <w:b/>
          <w:bCs/>
        </w:rPr>
        <w:t xml:space="preserve"> New</w:t>
      </w:r>
      <w:r w:rsidR="00B606E2">
        <w:rPr>
          <w:rFonts w:ascii="Segoe UI" w:hAnsi="Segoe UI" w:cs="Segoe UI"/>
          <w:b/>
          <w:bCs/>
        </w:rPr>
        <w:t xml:space="preserve"> app user</w:t>
      </w:r>
      <w:r w:rsidRPr="0036028A">
        <w:rPr>
          <w:rFonts w:ascii="Segoe UI" w:hAnsi="Segoe UI" w:cs="Segoe UI"/>
          <w:b/>
          <w:bCs/>
        </w:rPr>
        <w:t xml:space="preserve"> </w:t>
      </w:r>
      <w:r w:rsidRPr="0036028A">
        <w:rPr>
          <w:rFonts w:ascii="Segoe UI" w:hAnsi="Segoe UI" w:cs="Segoe UI"/>
        </w:rPr>
        <w:t>button</w:t>
      </w:r>
      <w:r w:rsidR="00487ECB">
        <w:rPr>
          <w:rFonts w:ascii="Segoe UI" w:hAnsi="Segoe UI" w:cs="Segoe UI"/>
        </w:rPr>
        <w:t xml:space="preserve"> to create a new Application User.</w:t>
      </w:r>
    </w:p>
    <w:p w14:paraId="5090453A" w14:textId="207C5B55" w:rsidR="002E55F9" w:rsidRPr="00B606E2" w:rsidRDefault="004047A7" w:rsidP="00B606E2">
      <w:pPr>
        <w:pStyle w:val="ListParagraph"/>
        <w:shd w:val="clear" w:color="auto" w:fill="FFFFFF"/>
        <w:spacing w:after="0" w:line="240" w:lineRule="auto"/>
        <w:rPr>
          <w:rFonts w:ascii="Segoe UI" w:eastAsia="Times New Roman" w:hAnsi="Segoe UI" w:cs="Segoe UI"/>
          <w:color w:val="171717"/>
        </w:rPr>
      </w:pPr>
      <w:r>
        <w:rPr>
          <w:noProof/>
        </w:rPr>
        <w:drawing>
          <wp:inline distT="0" distB="0" distL="0" distR="0" wp14:anchorId="73CE1E83" wp14:editId="5F56B7D1">
            <wp:extent cx="5428425" cy="2230283"/>
            <wp:effectExtent l="19050" t="19050" r="20320" b="1778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pic:cNvPicPr/>
                  </pic:nvPicPr>
                  <pic:blipFill>
                    <a:blip r:embed="rId65">
                      <a:extLst>
                        <a:ext uri="{28A0092B-C50C-407E-A947-70E740481C1C}">
                          <a14:useLocalDpi xmlns:a14="http://schemas.microsoft.com/office/drawing/2010/main" val="0"/>
                        </a:ext>
                      </a:extLst>
                    </a:blip>
                    <a:stretch>
                      <a:fillRect/>
                    </a:stretch>
                  </pic:blipFill>
                  <pic:spPr>
                    <a:xfrm>
                      <a:off x="0" y="0"/>
                      <a:ext cx="5428425" cy="2230283"/>
                    </a:xfrm>
                    <a:prstGeom prst="rect">
                      <a:avLst/>
                    </a:prstGeom>
                    <a:ln w="6350">
                      <a:solidFill>
                        <a:schemeClr val="tx1"/>
                      </a:solidFill>
                    </a:ln>
                  </pic:spPr>
                </pic:pic>
              </a:graphicData>
            </a:graphic>
          </wp:inline>
        </w:drawing>
      </w:r>
      <w:r w:rsidR="0012469D" w:rsidRPr="0036028A">
        <w:rPr>
          <w:rFonts w:ascii="Segoe UI" w:hAnsi="Segoe UI" w:cs="Segoe UI"/>
          <w:b/>
          <w:bCs/>
        </w:rPr>
        <w:br/>
      </w:r>
    </w:p>
    <w:p w14:paraId="3CAB286B" w14:textId="3774700B" w:rsidR="0012469D" w:rsidRPr="00391606" w:rsidRDefault="002408C4" w:rsidP="002E55F9">
      <w:pPr>
        <w:pStyle w:val="ListParagraph"/>
        <w:numPr>
          <w:ilvl w:val="0"/>
          <w:numId w:val="25"/>
        </w:numPr>
        <w:shd w:val="clear" w:color="auto" w:fill="FFFFFF"/>
        <w:spacing w:after="0"/>
        <w:rPr>
          <w:rFonts w:ascii="Segoe UI" w:eastAsia="Times New Roman" w:hAnsi="Segoe UI" w:cs="Segoe UI"/>
          <w:color w:val="171717"/>
        </w:rPr>
      </w:pPr>
      <w:r>
        <w:rPr>
          <w:rFonts w:ascii="Segoe UI" w:hAnsi="Segoe UI" w:cs="Segoe UI"/>
          <w:noProof/>
        </w:rPr>
        <w:lastRenderedPageBreak/>
        <w:t xml:space="preserve">Select (+) </w:t>
      </w:r>
      <w:r w:rsidRPr="00BF51CE">
        <w:rPr>
          <w:rFonts w:ascii="Segoe UI" w:hAnsi="Segoe UI" w:cs="Segoe UI"/>
          <w:b/>
          <w:bCs/>
          <w:noProof/>
        </w:rPr>
        <w:t>Add an app</w:t>
      </w:r>
      <w:r w:rsidR="001E33C8">
        <w:rPr>
          <w:rFonts w:ascii="Segoe UI" w:hAnsi="Segoe UI" w:cs="Segoe UI"/>
          <w:noProof/>
        </w:rPr>
        <w:t xml:space="preserve"> on the </w:t>
      </w:r>
      <w:r w:rsidR="00FC01C1">
        <w:rPr>
          <w:rFonts w:ascii="Segoe UI" w:hAnsi="Segoe UI" w:cs="Segoe UI"/>
          <w:noProof/>
        </w:rPr>
        <w:t>creat</w:t>
      </w:r>
      <w:r w:rsidR="002C05B9">
        <w:rPr>
          <w:rFonts w:ascii="Segoe UI" w:hAnsi="Segoe UI" w:cs="Segoe UI"/>
          <w:noProof/>
        </w:rPr>
        <w:t>e</w:t>
      </w:r>
      <w:r w:rsidR="00F461FB">
        <w:rPr>
          <w:rFonts w:ascii="Segoe UI" w:hAnsi="Segoe UI" w:cs="Segoe UI"/>
          <w:noProof/>
        </w:rPr>
        <w:t xml:space="preserve"> screen</w:t>
      </w:r>
      <w:r w:rsidR="00783B7C">
        <w:rPr>
          <w:rFonts w:ascii="Segoe UI" w:hAnsi="Segoe UI" w:cs="Segoe UI"/>
          <w:noProof/>
        </w:rPr>
        <w:t xml:space="preserve"> that slides out on the right side</w:t>
      </w:r>
      <w:r w:rsidR="002E55F9">
        <w:rPr>
          <w:rFonts w:ascii="Segoe UI" w:hAnsi="Segoe UI" w:cs="Segoe UI"/>
          <w:noProof/>
        </w:rPr>
        <w:t>.</w:t>
      </w:r>
      <w:r w:rsidR="000C0BAE">
        <w:rPr>
          <w:rFonts w:ascii="Segoe UI" w:hAnsi="Segoe UI" w:cs="Segoe UI"/>
          <w:noProof/>
        </w:rPr>
        <w:t xml:space="preserve"> </w:t>
      </w:r>
      <w:r w:rsidR="000C0BAE">
        <w:rPr>
          <w:noProof/>
        </w:rPr>
        <w:drawing>
          <wp:inline distT="0" distB="0" distL="0" distR="0" wp14:anchorId="29F3DD43" wp14:editId="22EB49A1">
            <wp:extent cx="3924300" cy="2997175"/>
            <wp:effectExtent l="19050" t="19050" r="19050" b="13335"/>
            <wp:docPr id="30" name="Picture 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email&#10;&#10;Description automatically generated"/>
                    <pic:cNvPicPr/>
                  </pic:nvPicPr>
                  <pic:blipFill>
                    <a:blip r:embed="rId66"/>
                    <a:stretch>
                      <a:fillRect/>
                    </a:stretch>
                  </pic:blipFill>
                  <pic:spPr>
                    <a:xfrm>
                      <a:off x="0" y="0"/>
                      <a:ext cx="3936877" cy="3006781"/>
                    </a:xfrm>
                    <a:prstGeom prst="rect">
                      <a:avLst/>
                    </a:prstGeom>
                    <a:ln w="6350">
                      <a:solidFill>
                        <a:schemeClr val="tx1"/>
                      </a:solidFill>
                    </a:ln>
                  </pic:spPr>
                </pic:pic>
              </a:graphicData>
            </a:graphic>
          </wp:inline>
        </w:drawing>
      </w:r>
    </w:p>
    <w:p w14:paraId="08FB2593" w14:textId="77777777" w:rsidR="00391606" w:rsidRPr="00CC40F4" w:rsidRDefault="00391606" w:rsidP="00391606">
      <w:pPr>
        <w:pStyle w:val="ListParagraph"/>
        <w:shd w:val="clear" w:color="auto" w:fill="FFFFFF"/>
        <w:spacing w:after="0"/>
        <w:rPr>
          <w:rFonts w:ascii="Segoe UI" w:eastAsia="Times New Roman" w:hAnsi="Segoe UI" w:cs="Segoe UI"/>
          <w:color w:val="171717"/>
        </w:rPr>
      </w:pPr>
    </w:p>
    <w:p w14:paraId="191D1DF8" w14:textId="3C48B399" w:rsidR="00C5334C" w:rsidRDefault="003475A1" w:rsidP="00B47AD6">
      <w:pPr>
        <w:pStyle w:val="ListParagraph"/>
        <w:numPr>
          <w:ilvl w:val="0"/>
          <w:numId w:val="25"/>
        </w:numPr>
        <w:shd w:val="clear" w:color="auto" w:fill="FFFFFF"/>
        <w:spacing w:after="0"/>
        <w:rPr>
          <w:rFonts w:ascii="Segoe UI" w:eastAsia="Times New Roman" w:hAnsi="Segoe UI" w:cs="Segoe UI"/>
          <w:color w:val="171717"/>
        </w:rPr>
      </w:pPr>
      <w:r>
        <w:rPr>
          <w:rFonts w:ascii="Segoe UI" w:hAnsi="Segoe UI" w:cs="Segoe UI"/>
          <w:noProof/>
        </w:rPr>
        <w:t xml:space="preserve">Paste the </w:t>
      </w:r>
      <w:r w:rsidRPr="00C5334C">
        <w:rPr>
          <w:rFonts w:ascii="Segoe UI" w:hAnsi="Segoe UI" w:cs="Segoe UI"/>
          <w:b/>
          <w:bCs/>
          <w:noProof/>
        </w:rPr>
        <w:t>Application ID</w:t>
      </w:r>
      <w:r w:rsidR="00786E18">
        <w:rPr>
          <w:rFonts w:ascii="Segoe UI" w:hAnsi="Segoe UI" w:cs="Segoe UI"/>
          <w:noProof/>
        </w:rPr>
        <w:t xml:space="preserve"> (the Application (client) ID you obtained in the Azure portal for the supplied MCH Application ID) into the search box and select the app from the list.</w:t>
      </w:r>
      <w:r w:rsidR="00786E18">
        <w:rPr>
          <w:rFonts w:ascii="Segoe UI" w:eastAsia="Times New Roman" w:hAnsi="Segoe UI" w:cs="Segoe UI"/>
          <w:color w:val="171717"/>
        </w:rPr>
        <w:t xml:space="preserve"> </w:t>
      </w:r>
      <w:r w:rsidR="00440323">
        <w:rPr>
          <w:rFonts w:ascii="Segoe UI" w:eastAsia="Times New Roman" w:hAnsi="Segoe UI" w:cs="Segoe UI"/>
          <w:color w:val="171717"/>
        </w:rPr>
        <w:t xml:space="preserve">Click </w:t>
      </w:r>
      <w:r w:rsidR="00C5334C" w:rsidRPr="00C5334C">
        <w:rPr>
          <w:rFonts w:ascii="Segoe UI" w:eastAsia="Times New Roman" w:hAnsi="Segoe UI" w:cs="Segoe UI"/>
          <w:b/>
          <w:bCs/>
          <w:color w:val="171717"/>
        </w:rPr>
        <w:t>A</w:t>
      </w:r>
      <w:r w:rsidR="00440323" w:rsidRPr="00C5334C">
        <w:rPr>
          <w:rFonts w:ascii="Segoe UI" w:eastAsia="Times New Roman" w:hAnsi="Segoe UI" w:cs="Segoe UI"/>
          <w:b/>
          <w:bCs/>
          <w:color w:val="171717"/>
        </w:rPr>
        <w:t>dd</w:t>
      </w:r>
      <w:r w:rsidR="00440323">
        <w:rPr>
          <w:rFonts w:ascii="Segoe UI" w:eastAsia="Times New Roman" w:hAnsi="Segoe UI" w:cs="Segoe UI"/>
          <w:color w:val="171717"/>
        </w:rPr>
        <w:t xml:space="preserve"> at the bottom right</w:t>
      </w:r>
      <w:r w:rsidR="00C5334C">
        <w:rPr>
          <w:rFonts w:ascii="Segoe UI" w:eastAsia="Times New Roman" w:hAnsi="Segoe UI" w:cs="Segoe UI"/>
          <w:color w:val="171717"/>
        </w:rPr>
        <w:t xml:space="preserve">. </w:t>
      </w:r>
      <w:r w:rsidR="00C5334C">
        <w:rPr>
          <w:noProof/>
        </w:rPr>
        <w:drawing>
          <wp:inline distT="0" distB="0" distL="0" distR="0" wp14:anchorId="6EBC0810" wp14:editId="35931BC8">
            <wp:extent cx="4723809" cy="4609524"/>
            <wp:effectExtent l="19050" t="19050" r="19685" b="19685"/>
            <wp:docPr id="31" name="Picture 31"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Teams&#10;&#10;Description automatically generated"/>
                    <pic:cNvPicPr/>
                  </pic:nvPicPr>
                  <pic:blipFill>
                    <a:blip r:embed="rId67"/>
                    <a:stretch>
                      <a:fillRect/>
                    </a:stretch>
                  </pic:blipFill>
                  <pic:spPr>
                    <a:xfrm>
                      <a:off x="0" y="0"/>
                      <a:ext cx="4723809" cy="4609524"/>
                    </a:xfrm>
                    <a:prstGeom prst="rect">
                      <a:avLst/>
                    </a:prstGeom>
                    <a:ln w="6350">
                      <a:solidFill>
                        <a:schemeClr val="tx1"/>
                      </a:solidFill>
                    </a:ln>
                  </pic:spPr>
                </pic:pic>
              </a:graphicData>
            </a:graphic>
          </wp:inline>
        </w:drawing>
      </w:r>
      <w:r w:rsidR="008C688D">
        <w:rPr>
          <w:rFonts w:ascii="Segoe UI" w:eastAsia="Times New Roman" w:hAnsi="Segoe UI" w:cs="Segoe UI"/>
          <w:color w:val="171717"/>
        </w:rPr>
        <w:t xml:space="preserve"> </w:t>
      </w:r>
    </w:p>
    <w:p w14:paraId="55D62BEA" w14:textId="77777777" w:rsidR="008C688D" w:rsidRDefault="008C688D" w:rsidP="00D44E8C">
      <w:pPr>
        <w:pStyle w:val="ListParagraph"/>
        <w:shd w:val="clear" w:color="auto" w:fill="FFFFFF"/>
        <w:spacing w:after="0"/>
        <w:rPr>
          <w:rFonts w:ascii="Segoe UI" w:eastAsia="Times New Roman" w:hAnsi="Segoe UI" w:cs="Segoe UI"/>
          <w:color w:val="171717"/>
        </w:rPr>
      </w:pPr>
    </w:p>
    <w:p w14:paraId="7DBE1576" w14:textId="217D1C06" w:rsidR="00B47AD6" w:rsidRDefault="0019308B" w:rsidP="00B47AD6">
      <w:pPr>
        <w:pStyle w:val="ListParagraph"/>
        <w:numPr>
          <w:ilvl w:val="0"/>
          <w:numId w:val="25"/>
        </w:numPr>
        <w:shd w:val="clear" w:color="auto" w:fill="FFFFFF"/>
        <w:spacing w:after="0"/>
        <w:rPr>
          <w:rFonts w:ascii="Segoe UI" w:eastAsia="Times New Roman" w:hAnsi="Segoe UI" w:cs="Segoe UI"/>
          <w:color w:val="171717"/>
        </w:rPr>
      </w:pPr>
      <w:r>
        <w:rPr>
          <w:rFonts w:ascii="Segoe UI" w:eastAsia="Times New Roman" w:hAnsi="Segoe UI" w:cs="Segoe UI"/>
          <w:color w:val="171717"/>
        </w:rPr>
        <w:lastRenderedPageBreak/>
        <w:t>Select a</w:t>
      </w:r>
      <w:r w:rsidR="00E94A17">
        <w:rPr>
          <w:rFonts w:ascii="Segoe UI" w:eastAsia="Times New Roman" w:hAnsi="Segoe UI" w:cs="Segoe UI"/>
          <w:color w:val="171717"/>
        </w:rPr>
        <w:t xml:space="preserve"> </w:t>
      </w:r>
      <w:proofErr w:type="gramStart"/>
      <w:r w:rsidRPr="0019308B">
        <w:rPr>
          <w:rFonts w:ascii="Segoe UI" w:eastAsia="Times New Roman" w:hAnsi="Segoe UI" w:cs="Segoe UI"/>
          <w:b/>
          <w:bCs/>
          <w:color w:val="171717"/>
        </w:rPr>
        <w:t>B</w:t>
      </w:r>
      <w:r w:rsidR="00E94A17" w:rsidRPr="0019308B">
        <w:rPr>
          <w:rFonts w:ascii="Segoe UI" w:eastAsia="Times New Roman" w:hAnsi="Segoe UI" w:cs="Segoe UI"/>
          <w:b/>
          <w:bCs/>
          <w:color w:val="171717"/>
        </w:rPr>
        <w:t>usiness</w:t>
      </w:r>
      <w:proofErr w:type="gramEnd"/>
      <w:r w:rsidR="00E94A17" w:rsidRPr="0019308B">
        <w:rPr>
          <w:rFonts w:ascii="Segoe UI" w:eastAsia="Times New Roman" w:hAnsi="Segoe UI" w:cs="Segoe UI"/>
          <w:b/>
          <w:bCs/>
          <w:color w:val="171717"/>
        </w:rPr>
        <w:t xml:space="preserve"> unit</w:t>
      </w:r>
      <w:r w:rsidR="00367538">
        <w:rPr>
          <w:rFonts w:ascii="Segoe UI" w:eastAsia="Times New Roman" w:hAnsi="Segoe UI" w:cs="Segoe UI"/>
          <w:color w:val="171717"/>
        </w:rPr>
        <w:t xml:space="preserve"> from the </w:t>
      </w:r>
      <w:r>
        <w:rPr>
          <w:rFonts w:ascii="Segoe UI" w:eastAsia="Times New Roman" w:hAnsi="Segoe UI" w:cs="Segoe UI"/>
          <w:color w:val="171717"/>
        </w:rPr>
        <w:t>drop-down</w:t>
      </w:r>
      <w:r w:rsidR="00367538">
        <w:rPr>
          <w:rFonts w:ascii="Segoe UI" w:eastAsia="Times New Roman" w:hAnsi="Segoe UI" w:cs="Segoe UI"/>
          <w:color w:val="171717"/>
        </w:rPr>
        <w:t xml:space="preserve"> list (t</w:t>
      </w:r>
      <w:r w:rsidR="00A50EAE">
        <w:rPr>
          <w:rFonts w:ascii="Segoe UI" w:eastAsia="Times New Roman" w:hAnsi="Segoe UI" w:cs="Segoe UI"/>
          <w:color w:val="171717"/>
        </w:rPr>
        <w:t xml:space="preserve">he options in the list will be unique for each </w:t>
      </w:r>
      <w:r w:rsidR="00A82D26">
        <w:rPr>
          <w:rFonts w:ascii="Segoe UI" w:eastAsia="Times New Roman" w:hAnsi="Segoe UI" w:cs="Segoe UI"/>
          <w:color w:val="171717"/>
        </w:rPr>
        <w:t>Dynamics 365 environment)</w:t>
      </w:r>
      <w:r>
        <w:rPr>
          <w:rFonts w:ascii="Segoe UI" w:eastAsia="Times New Roman" w:hAnsi="Segoe UI" w:cs="Segoe UI"/>
          <w:color w:val="171717"/>
        </w:rPr>
        <w:t xml:space="preserve">. Click </w:t>
      </w:r>
      <w:r w:rsidRPr="0019308B">
        <w:rPr>
          <w:rFonts w:ascii="Segoe UI" w:eastAsia="Times New Roman" w:hAnsi="Segoe UI" w:cs="Segoe UI"/>
          <w:b/>
          <w:bCs/>
          <w:color w:val="171717"/>
        </w:rPr>
        <w:t>Create</w:t>
      </w:r>
      <w:r>
        <w:rPr>
          <w:rFonts w:ascii="Segoe UI" w:eastAsia="Times New Roman" w:hAnsi="Segoe UI" w:cs="Segoe UI"/>
          <w:color w:val="171717"/>
        </w:rPr>
        <w:t xml:space="preserve"> at the bottom right. </w:t>
      </w:r>
      <w:r w:rsidR="00372C3B">
        <w:rPr>
          <w:noProof/>
        </w:rPr>
        <w:drawing>
          <wp:inline distT="0" distB="0" distL="0" distR="0" wp14:anchorId="57A8DA69" wp14:editId="6D43564B">
            <wp:extent cx="3447396" cy="3349499"/>
            <wp:effectExtent l="19050" t="19050" r="20320" b="2286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68"/>
                    <a:stretch>
                      <a:fillRect/>
                    </a:stretch>
                  </pic:blipFill>
                  <pic:spPr>
                    <a:xfrm>
                      <a:off x="0" y="0"/>
                      <a:ext cx="3459975" cy="3361721"/>
                    </a:xfrm>
                    <a:prstGeom prst="rect">
                      <a:avLst/>
                    </a:prstGeom>
                    <a:ln w="6350">
                      <a:solidFill>
                        <a:schemeClr val="tx1"/>
                      </a:solidFill>
                    </a:ln>
                  </pic:spPr>
                </pic:pic>
              </a:graphicData>
            </a:graphic>
          </wp:inline>
        </w:drawing>
      </w:r>
    </w:p>
    <w:p w14:paraId="78776512" w14:textId="77777777" w:rsidR="00372C3B" w:rsidRPr="00372C3B" w:rsidRDefault="00372C3B" w:rsidP="00372C3B">
      <w:pPr>
        <w:pStyle w:val="ListParagraph"/>
        <w:rPr>
          <w:rFonts w:ascii="Segoe UI" w:eastAsia="Times New Roman" w:hAnsi="Segoe UI" w:cs="Segoe UI"/>
          <w:color w:val="171717"/>
        </w:rPr>
      </w:pPr>
    </w:p>
    <w:p w14:paraId="36418307" w14:textId="5D7DC541" w:rsidR="00B044BD" w:rsidRPr="00245947" w:rsidRDefault="00B044BD" w:rsidP="00B044BD">
      <w:pPr>
        <w:pStyle w:val="Step"/>
        <w:numPr>
          <w:ilvl w:val="0"/>
          <w:numId w:val="25"/>
        </w:numPr>
        <w:rPr>
          <w:rFonts w:ascii="Segoe UI" w:hAnsi="Segoe UI" w:cs="Segoe UI"/>
        </w:rPr>
      </w:pPr>
      <w:r>
        <w:rPr>
          <w:rFonts w:ascii="Segoe UI" w:hAnsi="Segoe UI" w:cs="Segoe UI"/>
        </w:rPr>
        <w:t>Return to the</w:t>
      </w:r>
      <w:r w:rsidRPr="0032134A">
        <w:rPr>
          <w:rFonts w:ascii="Segoe UI" w:hAnsi="Segoe UI" w:cs="Segoe UI"/>
        </w:rPr>
        <w:t xml:space="preserve"> Dynamics 365</w:t>
      </w:r>
      <w:r>
        <w:rPr>
          <w:rFonts w:ascii="Segoe UI" w:hAnsi="Segoe UI" w:cs="Segoe UI"/>
        </w:rPr>
        <w:t xml:space="preserve"> User page, switch the view to </w:t>
      </w:r>
      <w:r w:rsidR="005A2D08">
        <w:rPr>
          <w:rFonts w:ascii="Segoe UI" w:hAnsi="Segoe UI" w:cs="Segoe UI"/>
          <w:b/>
          <w:bCs/>
        </w:rPr>
        <w:t>Enabled</w:t>
      </w:r>
      <w:r w:rsidRPr="00A91A4E">
        <w:rPr>
          <w:rFonts w:ascii="Segoe UI" w:hAnsi="Segoe UI" w:cs="Segoe UI"/>
          <w:b/>
          <w:bCs/>
        </w:rPr>
        <w:t xml:space="preserve"> Users</w:t>
      </w:r>
      <w:r>
        <w:rPr>
          <w:rFonts w:ascii="Segoe UI" w:hAnsi="Segoe UI" w:cs="Segoe UI"/>
        </w:rPr>
        <w:t>.</w:t>
      </w:r>
      <w:r>
        <w:rPr>
          <w:noProof/>
        </w:rPr>
        <w:drawing>
          <wp:inline distT="0" distB="0" distL="0" distR="0" wp14:anchorId="0A4C797D" wp14:editId="3428E672">
            <wp:extent cx="2305070" cy="3345917"/>
            <wp:effectExtent l="19050" t="19050" r="19050" b="2603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pic:cNvPicPr/>
                  </pic:nvPicPr>
                  <pic:blipFill>
                    <a:blip r:embed="rId69">
                      <a:extLst>
                        <a:ext uri="{28A0092B-C50C-407E-A947-70E740481C1C}">
                          <a14:useLocalDpi xmlns:a14="http://schemas.microsoft.com/office/drawing/2010/main" val="0"/>
                        </a:ext>
                      </a:extLst>
                    </a:blip>
                    <a:stretch>
                      <a:fillRect/>
                    </a:stretch>
                  </pic:blipFill>
                  <pic:spPr>
                    <a:xfrm>
                      <a:off x="0" y="0"/>
                      <a:ext cx="2305070" cy="3345917"/>
                    </a:xfrm>
                    <a:prstGeom prst="rect">
                      <a:avLst/>
                    </a:prstGeom>
                    <a:ln w="6350">
                      <a:solidFill>
                        <a:schemeClr val="tx1"/>
                      </a:solidFill>
                    </a:ln>
                  </pic:spPr>
                </pic:pic>
              </a:graphicData>
            </a:graphic>
          </wp:inline>
        </w:drawing>
      </w:r>
    </w:p>
    <w:p w14:paraId="0BEDC02C" w14:textId="7E5CABB9" w:rsidR="005A2D08" w:rsidRDefault="005A2D08" w:rsidP="005A2D08">
      <w:pPr>
        <w:pStyle w:val="ListParagraph"/>
        <w:numPr>
          <w:ilvl w:val="0"/>
          <w:numId w:val="25"/>
        </w:numPr>
        <w:spacing w:before="180" w:after="180" w:line="240" w:lineRule="auto"/>
        <w:rPr>
          <w:rFonts w:ascii="Segoe UI" w:hAnsi="Segoe UI" w:cs="Segoe UI"/>
        </w:rPr>
      </w:pPr>
      <w:r>
        <w:rPr>
          <w:rFonts w:ascii="Segoe UI" w:hAnsi="Segoe UI" w:cs="Segoe UI"/>
        </w:rPr>
        <w:t>While in the Enabled User list, s</w:t>
      </w:r>
      <w:r w:rsidRPr="00362513">
        <w:rPr>
          <w:rFonts w:ascii="Segoe UI" w:hAnsi="Segoe UI" w:cs="Segoe UI"/>
        </w:rPr>
        <w:t xml:space="preserve">croll to </w:t>
      </w:r>
      <w:r w:rsidRPr="008274B7">
        <w:rPr>
          <w:rFonts w:ascii="Segoe UI" w:hAnsi="Segoe UI" w:cs="Segoe UI"/>
          <w:b/>
          <w:bCs/>
        </w:rPr>
        <w:t>find your</w:t>
      </w:r>
      <w:r>
        <w:rPr>
          <w:rFonts w:ascii="Segoe UI" w:hAnsi="Segoe UI" w:cs="Segoe UI"/>
          <w:b/>
          <w:bCs/>
        </w:rPr>
        <w:t xml:space="preserve"> App </w:t>
      </w:r>
      <w:r w:rsidRPr="008274B7">
        <w:rPr>
          <w:rFonts w:ascii="Segoe UI" w:hAnsi="Segoe UI" w:cs="Segoe UI"/>
          <w:b/>
          <w:bCs/>
        </w:rPr>
        <w:t>user</w:t>
      </w:r>
      <w:r w:rsidRPr="00362513">
        <w:rPr>
          <w:rFonts w:ascii="Segoe UI" w:hAnsi="Segoe UI" w:cs="Segoe UI"/>
        </w:rPr>
        <w:t xml:space="preserve"> or </w:t>
      </w:r>
      <w:r w:rsidRPr="008274B7">
        <w:rPr>
          <w:rFonts w:ascii="Segoe UI" w:hAnsi="Segoe UI" w:cs="Segoe UI"/>
        </w:rPr>
        <w:t>use the</w:t>
      </w:r>
      <w:r w:rsidRPr="008274B7">
        <w:rPr>
          <w:rFonts w:ascii="Segoe UI" w:hAnsi="Segoe UI" w:cs="Segoe UI"/>
          <w:b/>
          <w:bCs/>
        </w:rPr>
        <w:t xml:space="preserve"> Search</w:t>
      </w:r>
      <w:r w:rsidRPr="00362513">
        <w:rPr>
          <w:rFonts w:ascii="Segoe UI" w:hAnsi="Segoe UI" w:cs="Segoe UI"/>
        </w:rPr>
        <w:t xml:space="preserve"> bar.</w:t>
      </w:r>
      <w:r w:rsidR="00854F12">
        <w:rPr>
          <w:rFonts w:ascii="Segoe UI" w:hAnsi="Segoe UI" w:cs="Segoe UI"/>
        </w:rPr>
        <w:t xml:space="preserve"> Double click on the user or select the row and click Edit.</w:t>
      </w:r>
    </w:p>
    <w:p w14:paraId="3AF21580" w14:textId="0C6D9ED8" w:rsidR="005A2D08" w:rsidRPr="00162590" w:rsidRDefault="005A2D08" w:rsidP="005A2D08">
      <w:pPr>
        <w:pStyle w:val="ListParagraph"/>
        <w:spacing w:before="180" w:after="180" w:line="240" w:lineRule="auto"/>
        <w:rPr>
          <w:rFonts w:ascii="Segoe UI" w:hAnsi="Segoe UI" w:cs="Segoe UI"/>
          <w:i/>
          <w:iCs/>
        </w:rPr>
      </w:pPr>
      <w:r w:rsidRPr="00162590">
        <w:rPr>
          <w:rFonts w:ascii="Segoe UI" w:hAnsi="Segoe UI" w:cs="Segoe UI"/>
          <w:i/>
          <w:iCs/>
        </w:rPr>
        <w:t xml:space="preserve">Note: If you are in an official training, search for </w:t>
      </w:r>
      <w:r>
        <w:rPr>
          <w:rFonts w:ascii="Segoe UI" w:hAnsi="Segoe UI" w:cs="Segoe UI"/>
          <w:i/>
          <w:iCs/>
        </w:rPr>
        <w:t xml:space="preserve">the </w:t>
      </w:r>
      <w:r w:rsidR="007C3769">
        <w:rPr>
          <w:rFonts w:ascii="Segoe UI" w:hAnsi="Segoe UI" w:cs="Segoe UI"/>
          <w:i/>
          <w:iCs/>
        </w:rPr>
        <w:t>Application User</w:t>
      </w:r>
      <w:r w:rsidRPr="00162590">
        <w:rPr>
          <w:rFonts w:ascii="Segoe UI" w:hAnsi="Segoe UI" w:cs="Segoe UI"/>
          <w:i/>
          <w:iCs/>
        </w:rPr>
        <w:t xml:space="preserve"> </w:t>
      </w:r>
      <w:r>
        <w:rPr>
          <w:rFonts w:ascii="Segoe UI" w:hAnsi="Segoe UI" w:cs="Segoe UI"/>
          <w:i/>
          <w:iCs/>
        </w:rPr>
        <w:t>–</w:t>
      </w:r>
      <w:r w:rsidRPr="00162590">
        <w:rPr>
          <w:rFonts w:ascii="Segoe UI" w:hAnsi="Segoe UI" w:cs="Segoe UI"/>
          <w:i/>
          <w:iCs/>
        </w:rPr>
        <w:t xml:space="preserve"> </w:t>
      </w:r>
      <w:r w:rsidR="007C3769">
        <w:rPr>
          <w:rFonts w:ascii="Segoe UI" w:hAnsi="Segoe UI" w:cs="Segoe UI"/>
          <w:i/>
          <w:iCs/>
        </w:rPr>
        <w:t>MCH Application ID</w:t>
      </w:r>
    </w:p>
    <w:p w14:paraId="742FAE35" w14:textId="03273092" w:rsidR="005A2D08" w:rsidRDefault="005A2D08" w:rsidP="005A2D08">
      <w:pPr>
        <w:pStyle w:val="ListParagraph"/>
        <w:spacing w:before="180" w:after="180" w:line="240" w:lineRule="auto"/>
        <w:rPr>
          <w:rFonts w:ascii="Segoe UI" w:hAnsi="Segoe UI" w:cs="Segoe UI"/>
        </w:rPr>
      </w:pPr>
      <w:r>
        <w:rPr>
          <w:noProof/>
        </w:rPr>
        <w:drawing>
          <wp:inline distT="0" distB="0" distL="0" distR="0" wp14:anchorId="643B17DF" wp14:editId="6A297D6B">
            <wp:extent cx="6569674" cy="583251"/>
            <wp:effectExtent l="19050" t="19050" r="22225" b="266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569674" cy="583251"/>
                    </a:xfrm>
                    <a:prstGeom prst="rect">
                      <a:avLst/>
                    </a:prstGeom>
                    <a:ln w="6350">
                      <a:solidFill>
                        <a:schemeClr val="tx1"/>
                      </a:solidFill>
                    </a:ln>
                  </pic:spPr>
                </pic:pic>
              </a:graphicData>
            </a:graphic>
          </wp:inline>
        </w:drawing>
      </w:r>
    </w:p>
    <w:p w14:paraId="0ADF9F38" w14:textId="77777777" w:rsidR="00D435CF" w:rsidRPr="00D435CF" w:rsidRDefault="00D435CF" w:rsidP="00D435CF">
      <w:pPr>
        <w:shd w:val="clear" w:color="auto" w:fill="FFFFFF"/>
        <w:spacing w:after="0"/>
        <w:rPr>
          <w:rFonts w:ascii="Segoe UI" w:eastAsia="Times New Roman" w:hAnsi="Segoe UI" w:cs="Segoe UI"/>
          <w:color w:val="171717"/>
        </w:rPr>
      </w:pPr>
    </w:p>
    <w:p w14:paraId="24735B04" w14:textId="68D4D64D" w:rsidR="00372C3B" w:rsidRPr="00B47AD6" w:rsidRDefault="009B039B" w:rsidP="00B47AD6">
      <w:pPr>
        <w:pStyle w:val="ListParagraph"/>
        <w:numPr>
          <w:ilvl w:val="0"/>
          <w:numId w:val="25"/>
        </w:numPr>
        <w:shd w:val="clear" w:color="auto" w:fill="FFFFFF"/>
        <w:spacing w:after="0"/>
        <w:rPr>
          <w:rFonts w:ascii="Segoe UI" w:eastAsia="Times New Roman" w:hAnsi="Segoe UI" w:cs="Segoe UI"/>
          <w:color w:val="171717"/>
        </w:rPr>
      </w:pPr>
      <w:r>
        <w:rPr>
          <w:rFonts w:ascii="Segoe UI" w:eastAsia="Times New Roman" w:hAnsi="Segoe UI" w:cs="Segoe UI"/>
          <w:color w:val="171717"/>
        </w:rPr>
        <w:t xml:space="preserve">Change the </w:t>
      </w:r>
      <w:r w:rsidRPr="00EE424F">
        <w:rPr>
          <w:rFonts w:ascii="Segoe UI" w:eastAsia="Times New Roman" w:hAnsi="Segoe UI" w:cs="Segoe UI"/>
          <w:b/>
          <w:bCs/>
          <w:color w:val="171717"/>
        </w:rPr>
        <w:t>form type</w:t>
      </w:r>
      <w:r>
        <w:rPr>
          <w:rFonts w:ascii="Segoe UI" w:eastAsia="Times New Roman" w:hAnsi="Segoe UI" w:cs="Segoe UI"/>
          <w:color w:val="171717"/>
        </w:rPr>
        <w:t xml:space="preserve"> from User to </w:t>
      </w:r>
      <w:r w:rsidRPr="00EE424F">
        <w:rPr>
          <w:rFonts w:ascii="Segoe UI" w:eastAsia="Times New Roman" w:hAnsi="Segoe UI" w:cs="Segoe UI"/>
          <w:b/>
          <w:bCs/>
          <w:color w:val="171717"/>
        </w:rPr>
        <w:t xml:space="preserve">Application </w:t>
      </w:r>
      <w:r w:rsidR="00EE424F" w:rsidRPr="00EE424F">
        <w:rPr>
          <w:rFonts w:ascii="Segoe UI" w:eastAsia="Times New Roman" w:hAnsi="Segoe UI" w:cs="Segoe UI"/>
          <w:b/>
          <w:bCs/>
          <w:color w:val="171717"/>
        </w:rPr>
        <w:t>U</w:t>
      </w:r>
      <w:r w:rsidRPr="00EE424F">
        <w:rPr>
          <w:rFonts w:ascii="Segoe UI" w:eastAsia="Times New Roman" w:hAnsi="Segoe UI" w:cs="Segoe UI"/>
          <w:b/>
          <w:bCs/>
          <w:color w:val="171717"/>
        </w:rPr>
        <w:t>ser</w:t>
      </w:r>
      <w:r>
        <w:rPr>
          <w:rFonts w:ascii="Segoe UI" w:eastAsia="Times New Roman" w:hAnsi="Segoe UI" w:cs="Segoe UI"/>
          <w:color w:val="171717"/>
        </w:rPr>
        <w:t xml:space="preserve"> above the </w:t>
      </w:r>
      <w:proofErr w:type="gramStart"/>
      <w:r>
        <w:rPr>
          <w:rFonts w:ascii="Segoe UI" w:eastAsia="Times New Roman" w:hAnsi="Segoe UI" w:cs="Segoe UI"/>
          <w:color w:val="171717"/>
        </w:rPr>
        <w:t>User Name</w:t>
      </w:r>
      <w:proofErr w:type="gramEnd"/>
      <w:r w:rsidR="00EE424F">
        <w:rPr>
          <w:rFonts w:ascii="Segoe UI" w:eastAsia="Times New Roman" w:hAnsi="Segoe UI" w:cs="Segoe UI"/>
          <w:color w:val="171717"/>
        </w:rPr>
        <w:t>.</w:t>
      </w:r>
    </w:p>
    <w:p w14:paraId="3BB67954" w14:textId="4292EE79" w:rsidR="002E55F9" w:rsidRPr="0036028A" w:rsidRDefault="00346199" w:rsidP="002E55F9">
      <w:pPr>
        <w:pStyle w:val="ListParagraph"/>
        <w:shd w:val="clear" w:color="auto" w:fill="FFFFFF"/>
        <w:spacing w:after="0"/>
        <w:rPr>
          <w:rFonts w:ascii="Segoe UI" w:eastAsia="Times New Roman" w:hAnsi="Segoe UI" w:cs="Segoe UI"/>
          <w:color w:val="171717"/>
        </w:rPr>
      </w:pPr>
      <w:r>
        <w:rPr>
          <w:noProof/>
        </w:rPr>
        <w:drawing>
          <wp:inline distT="0" distB="0" distL="0" distR="0" wp14:anchorId="1F2DB651" wp14:editId="6845AB6B">
            <wp:extent cx="3173328" cy="3264707"/>
            <wp:effectExtent l="19050" t="19050" r="2730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pic:cNvPicPr/>
                  </pic:nvPicPr>
                  <pic:blipFill>
                    <a:blip r:embed="rId71">
                      <a:extLst>
                        <a:ext uri="{28A0092B-C50C-407E-A947-70E740481C1C}">
                          <a14:useLocalDpi xmlns:a14="http://schemas.microsoft.com/office/drawing/2010/main" val="0"/>
                        </a:ext>
                      </a:extLst>
                    </a:blip>
                    <a:stretch>
                      <a:fillRect/>
                    </a:stretch>
                  </pic:blipFill>
                  <pic:spPr>
                    <a:xfrm>
                      <a:off x="0" y="0"/>
                      <a:ext cx="3173328" cy="3264707"/>
                    </a:xfrm>
                    <a:prstGeom prst="rect">
                      <a:avLst/>
                    </a:prstGeom>
                    <a:ln w="6350">
                      <a:solidFill>
                        <a:schemeClr val="tx1"/>
                      </a:solidFill>
                    </a:ln>
                  </pic:spPr>
                </pic:pic>
              </a:graphicData>
            </a:graphic>
          </wp:inline>
        </w:drawing>
      </w:r>
    </w:p>
    <w:p w14:paraId="0D3A70EF" w14:textId="77777777" w:rsidR="0012469D" w:rsidRDefault="0012469D" w:rsidP="0038663D">
      <w:pPr>
        <w:pStyle w:val="ListParagraph"/>
        <w:shd w:val="clear" w:color="auto" w:fill="FFFFFF"/>
        <w:spacing w:after="0"/>
        <w:rPr>
          <w:rFonts w:ascii="Segoe UI" w:eastAsia="Times New Roman" w:hAnsi="Segoe UI" w:cs="Segoe UI"/>
          <w:color w:val="171717"/>
        </w:rPr>
      </w:pPr>
    </w:p>
    <w:p w14:paraId="11AC1004" w14:textId="7C9BD539" w:rsidR="001C3BB1" w:rsidRDefault="001C3BB1" w:rsidP="001C3BB1">
      <w:pPr>
        <w:pStyle w:val="ListParagraph"/>
        <w:numPr>
          <w:ilvl w:val="0"/>
          <w:numId w:val="25"/>
        </w:numPr>
        <w:shd w:val="clear" w:color="auto" w:fill="FFFFFF"/>
        <w:spacing w:after="0"/>
        <w:rPr>
          <w:rFonts w:ascii="Segoe UI" w:eastAsia="Times New Roman" w:hAnsi="Segoe UI" w:cs="Segoe UI"/>
          <w:color w:val="171717"/>
        </w:rPr>
      </w:pPr>
      <w:r>
        <w:rPr>
          <w:rFonts w:ascii="Segoe UI" w:eastAsia="Times New Roman" w:hAnsi="Segoe UI" w:cs="Segoe UI"/>
          <w:color w:val="171717"/>
        </w:rPr>
        <w:t>You will see a new form appear that aligns to an Application User.</w:t>
      </w:r>
    </w:p>
    <w:p w14:paraId="235910B6" w14:textId="24A1777F" w:rsidR="00F771D9" w:rsidRDefault="00F771D9" w:rsidP="00F771D9">
      <w:pPr>
        <w:pStyle w:val="ListParagraph"/>
        <w:shd w:val="clear" w:color="auto" w:fill="FFFFFF"/>
        <w:spacing w:after="0"/>
        <w:rPr>
          <w:rFonts w:ascii="Segoe UI" w:eastAsia="Times New Roman" w:hAnsi="Segoe UI" w:cs="Segoe UI"/>
          <w:color w:val="171717"/>
        </w:rPr>
      </w:pPr>
      <w:r>
        <w:rPr>
          <w:noProof/>
        </w:rPr>
        <w:drawing>
          <wp:inline distT="0" distB="0" distL="0" distR="0" wp14:anchorId="6171F99C" wp14:editId="491EAA17">
            <wp:extent cx="2923035" cy="4337203"/>
            <wp:effectExtent l="19050" t="19050" r="10795" b="2540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pic:cNvPicPr/>
                  </pic:nvPicPr>
                  <pic:blipFill>
                    <a:blip r:embed="rId72">
                      <a:extLst>
                        <a:ext uri="{28A0092B-C50C-407E-A947-70E740481C1C}">
                          <a14:useLocalDpi xmlns:a14="http://schemas.microsoft.com/office/drawing/2010/main" val="0"/>
                        </a:ext>
                      </a:extLst>
                    </a:blip>
                    <a:stretch>
                      <a:fillRect/>
                    </a:stretch>
                  </pic:blipFill>
                  <pic:spPr>
                    <a:xfrm>
                      <a:off x="0" y="0"/>
                      <a:ext cx="2923035" cy="4337203"/>
                    </a:xfrm>
                    <a:prstGeom prst="rect">
                      <a:avLst/>
                    </a:prstGeom>
                    <a:ln w="6350">
                      <a:solidFill>
                        <a:schemeClr val="tx1"/>
                      </a:solidFill>
                    </a:ln>
                  </pic:spPr>
                </pic:pic>
              </a:graphicData>
            </a:graphic>
          </wp:inline>
        </w:drawing>
      </w:r>
    </w:p>
    <w:p w14:paraId="4FABCD96" w14:textId="77777777" w:rsidR="00F771D9" w:rsidRDefault="00F771D9" w:rsidP="00F771D9">
      <w:pPr>
        <w:pStyle w:val="ListParagraph"/>
        <w:shd w:val="clear" w:color="auto" w:fill="FFFFFF"/>
        <w:spacing w:after="0"/>
        <w:rPr>
          <w:rFonts w:ascii="Segoe UI" w:eastAsia="Times New Roman" w:hAnsi="Segoe UI" w:cs="Segoe UI"/>
          <w:color w:val="171717"/>
        </w:rPr>
      </w:pPr>
    </w:p>
    <w:p w14:paraId="73FFE575" w14:textId="77777777" w:rsidR="001C3BB1" w:rsidRDefault="001C3BB1" w:rsidP="00F771D9">
      <w:pPr>
        <w:pStyle w:val="ListParagraph"/>
        <w:shd w:val="clear" w:color="auto" w:fill="FFFFFF"/>
        <w:spacing w:after="0"/>
        <w:rPr>
          <w:rFonts w:ascii="Segoe UI" w:eastAsia="Times New Roman" w:hAnsi="Segoe UI" w:cs="Segoe UI"/>
          <w:color w:val="171717"/>
        </w:rPr>
      </w:pPr>
    </w:p>
    <w:p w14:paraId="5776DCF5" w14:textId="77777777" w:rsidR="001C3BB1" w:rsidRDefault="001C3BB1" w:rsidP="00F771D9">
      <w:pPr>
        <w:pStyle w:val="ListParagraph"/>
        <w:shd w:val="clear" w:color="auto" w:fill="FFFFFF"/>
        <w:spacing w:after="0"/>
        <w:rPr>
          <w:rFonts w:ascii="Segoe UI" w:eastAsia="Times New Roman" w:hAnsi="Segoe UI" w:cs="Segoe UI"/>
          <w:color w:val="171717"/>
        </w:rPr>
      </w:pPr>
    </w:p>
    <w:p w14:paraId="68D4560F" w14:textId="77777777" w:rsidR="001C3BB1" w:rsidRPr="0036028A" w:rsidRDefault="001C3BB1" w:rsidP="00F771D9">
      <w:pPr>
        <w:pStyle w:val="ListParagraph"/>
        <w:shd w:val="clear" w:color="auto" w:fill="FFFFFF"/>
        <w:spacing w:after="0"/>
        <w:rPr>
          <w:rFonts w:ascii="Segoe UI" w:eastAsia="Times New Roman" w:hAnsi="Segoe UI" w:cs="Segoe UI"/>
          <w:color w:val="171717"/>
        </w:rPr>
      </w:pPr>
    </w:p>
    <w:p w14:paraId="160B2F0F" w14:textId="5ACEF47A" w:rsidR="0012469D" w:rsidRPr="0036028A" w:rsidRDefault="00AE38AD" w:rsidP="00336F8E">
      <w:pPr>
        <w:pStyle w:val="ListParagraph"/>
        <w:numPr>
          <w:ilvl w:val="0"/>
          <w:numId w:val="25"/>
        </w:numPr>
        <w:shd w:val="clear" w:color="auto" w:fill="FFFFFF"/>
        <w:spacing w:after="0" w:line="240" w:lineRule="auto"/>
        <w:rPr>
          <w:rFonts w:ascii="Segoe UI" w:eastAsia="Times New Roman" w:hAnsi="Segoe UI" w:cs="Segoe UI"/>
          <w:color w:val="171717"/>
        </w:rPr>
      </w:pPr>
      <w:r>
        <w:rPr>
          <w:rFonts w:ascii="Segoe UI" w:eastAsia="Times New Roman" w:hAnsi="Segoe UI" w:cs="Segoe UI"/>
          <w:color w:val="171717"/>
        </w:rPr>
        <w:t>In</w:t>
      </w:r>
      <w:r w:rsidR="0012469D" w:rsidRPr="0036028A">
        <w:rPr>
          <w:rFonts w:ascii="Segoe UI" w:eastAsia="Times New Roman" w:hAnsi="Segoe UI" w:cs="Segoe UI"/>
          <w:color w:val="171717"/>
        </w:rPr>
        <w:t xml:space="preserve"> the </w:t>
      </w:r>
      <w:r>
        <w:rPr>
          <w:rFonts w:ascii="Segoe UI" w:eastAsia="Times New Roman" w:hAnsi="Segoe UI" w:cs="Segoe UI"/>
          <w:b/>
          <w:bCs/>
          <w:color w:val="171717"/>
        </w:rPr>
        <w:t>User Information</w:t>
      </w:r>
      <w:r w:rsidR="0012469D" w:rsidRPr="0036028A">
        <w:rPr>
          <w:rFonts w:ascii="Segoe UI" w:eastAsia="Times New Roman" w:hAnsi="Segoe UI" w:cs="Segoe UI"/>
          <w:color w:val="171717"/>
        </w:rPr>
        <w:t xml:space="preserve"> </w:t>
      </w:r>
      <w:r w:rsidR="00AD7F16">
        <w:rPr>
          <w:rFonts w:ascii="Segoe UI" w:eastAsia="Times New Roman" w:hAnsi="Segoe UI" w:cs="Segoe UI"/>
          <w:color w:val="171717"/>
        </w:rPr>
        <w:t>section</w:t>
      </w:r>
      <w:r w:rsidR="0012469D" w:rsidRPr="0036028A">
        <w:rPr>
          <w:rFonts w:ascii="Segoe UI" w:eastAsia="Times New Roman" w:hAnsi="Segoe UI" w:cs="Segoe UI"/>
          <w:color w:val="171717"/>
        </w:rPr>
        <w:t>, enter or select the following information</w:t>
      </w:r>
      <w:r w:rsidR="00061B11">
        <w:rPr>
          <w:rFonts w:ascii="Segoe UI" w:eastAsia="Times New Roman" w:hAnsi="Segoe UI" w:cs="Segoe UI"/>
          <w:color w:val="171717"/>
        </w:rPr>
        <w:t xml:space="preserve"> and click</w:t>
      </w:r>
      <w:r w:rsidR="00CE181C">
        <w:rPr>
          <w:rFonts w:ascii="Segoe UI" w:eastAsia="Times New Roman" w:hAnsi="Segoe UI" w:cs="Segoe UI"/>
          <w:color w:val="171717"/>
        </w:rPr>
        <w:t xml:space="preserve"> the</w:t>
      </w:r>
      <w:r w:rsidR="00061B11">
        <w:rPr>
          <w:rFonts w:ascii="Segoe UI" w:eastAsia="Times New Roman" w:hAnsi="Segoe UI" w:cs="Segoe UI"/>
          <w:color w:val="171717"/>
        </w:rPr>
        <w:t xml:space="preserve"> </w:t>
      </w:r>
      <w:r w:rsidR="00061B11" w:rsidRPr="00061B11">
        <w:rPr>
          <w:rFonts w:ascii="Segoe UI" w:eastAsia="Times New Roman" w:hAnsi="Segoe UI" w:cs="Segoe UI"/>
          <w:b/>
          <w:bCs/>
          <w:color w:val="171717"/>
        </w:rPr>
        <w:t>Save</w:t>
      </w:r>
      <w:r w:rsidR="00CE181C">
        <w:rPr>
          <w:rFonts w:ascii="Segoe UI" w:eastAsia="Times New Roman" w:hAnsi="Segoe UI" w:cs="Segoe UI"/>
          <w:b/>
          <w:bCs/>
          <w:color w:val="171717"/>
        </w:rPr>
        <w:t xml:space="preserve"> </w:t>
      </w:r>
      <w:r w:rsidR="00CE181C">
        <w:rPr>
          <w:rFonts w:ascii="Segoe UI" w:eastAsia="Times New Roman" w:hAnsi="Segoe UI" w:cs="Segoe UI"/>
          <w:color w:val="171717"/>
        </w:rPr>
        <w:t>icon in the bottom right corner</w:t>
      </w:r>
      <w:r w:rsidR="0012469D" w:rsidRPr="0036028A">
        <w:rPr>
          <w:rFonts w:ascii="Segoe UI" w:eastAsia="Times New Roman" w:hAnsi="Segoe UI" w:cs="Segoe UI"/>
          <w:color w:val="171717"/>
        </w:rPr>
        <w:t>:</w:t>
      </w:r>
    </w:p>
    <w:p w14:paraId="496F81FC" w14:textId="4E512155" w:rsidR="0012469D" w:rsidRPr="0036028A" w:rsidRDefault="0012469D" w:rsidP="0012469D">
      <w:pPr>
        <w:numPr>
          <w:ilvl w:val="1"/>
          <w:numId w:val="19"/>
        </w:numPr>
        <w:shd w:val="clear" w:color="auto" w:fill="FFFFFF"/>
        <w:spacing w:after="0" w:line="240" w:lineRule="auto"/>
        <w:ind w:left="1080"/>
        <w:rPr>
          <w:rFonts w:ascii="Segoe UI" w:eastAsia="Times New Roman" w:hAnsi="Segoe UI" w:cs="Segoe UI"/>
          <w:color w:val="171717"/>
        </w:rPr>
      </w:pPr>
      <w:r w:rsidRPr="0036028A">
        <w:rPr>
          <w:rFonts w:ascii="Segoe UI" w:eastAsia="Times New Roman" w:hAnsi="Segoe UI" w:cs="Segoe UI"/>
          <w:b/>
          <w:bCs/>
          <w:color w:val="171717"/>
        </w:rPr>
        <w:t>User type</w:t>
      </w:r>
      <w:r w:rsidRPr="0036028A">
        <w:rPr>
          <w:rFonts w:ascii="Segoe UI" w:eastAsia="Times New Roman" w:hAnsi="Segoe UI" w:cs="Segoe UI"/>
          <w:color w:val="171717"/>
        </w:rPr>
        <w:t xml:space="preserve">: Select </w:t>
      </w:r>
      <w:r w:rsidRPr="0036028A">
        <w:rPr>
          <w:rFonts w:ascii="Segoe UI" w:eastAsia="Times New Roman" w:hAnsi="Segoe UI" w:cs="Segoe UI"/>
          <w:b/>
          <w:bCs/>
          <w:color w:val="171717"/>
        </w:rPr>
        <w:t>Bot application user</w:t>
      </w:r>
      <w:r w:rsidRPr="0036028A">
        <w:rPr>
          <w:rFonts w:ascii="Segoe UI" w:eastAsia="Times New Roman" w:hAnsi="Segoe UI" w:cs="Segoe UI"/>
          <w:color w:val="171717"/>
        </w:rPr>
        <w:t xml:space="preserve">.  This will </w:t>
      </w:r>
      <w:r w:rsidR="00474228" w:rsidRPr="00474228">
        <w:rPr>
          <w:rFonts w:ascii="Segoe UI" w:eastAsia="Times New Roman" w:hAnsi="Segoe UI" w:cs="Segoe UI"/>
          <w:i/>
          <w:iCs/>
          <w:color w:val="171717"/>
        </w:rPr>
        <w:t>display</w:t>
      </w:r>
      <w:r w:rsidRPr="00474228">
        <w:rPr>
          <w:rFonts w:ascii="Segoe UI" w:eastAsia="Times New Roman" w:hAnsi="Segoe UI" w:cs="Segoe UI"/>
          <w:i/>
          <w:iCs/>
          <w:color w:val="171717"/>
        </w:rPr>
        <w:t xml:space="preserve"> a new field</w:t>
      </w:r>
      <w:r w:rsidRPr="0036028A">
        <w:rPr>
          <w:rFonts w:ascii="Segoe UI" w:eastAsia="Times New Roman" w:hAnsi="Segoe UI" w:cs="Segoe UI"/>
          <w:color w:val="171717"/>
        </w:rPr>
        <w:t xml:space="preserve"> to store the Bot application Id.</w:t>
      </w:r>
    </w:p>
    <w:p w14:paraId="55DA7AE9" w14:textId="645DB96F" w:rsidR="0012469D" w:rsidRPr="0036028A" w:rsidRDefault="0012469D" w:rsidP="0012469D">
      <w:pPr>
        <w:numPr>
          <w:ilvl w:val="1"/>
          <w:numId w:val="19"/>
        </w:numPr>
        <w:shd w:val="clear" w:color="auto" w:fill="FFFFFF"/>
        <w:spacing w:after="0" w:line="240" w:lineRule="auto"/>
        <w:ind w:left="1080"/>
        <w:rPr>
          <w:rFonts w:ascii="Segoe UI" w:eastAsia="Times New Roman" w:hAnsi="Segoe UI" w:cs="Segoe UI"/>
          <w:color w:val="171717"/>
        </w:rPr>
      </w:pPr>
      <w:r w:rsidRPr="0036028A">
        <w:rPr>
          <w:rFonts w:ascii="Segoe UI" w:eastAsia="Times New Roman" w:hAnsi="Segoe UI" w:cs="Segoe UI"/>
          <w:b/>
          <w:bCs/>
          <w:color w:val="171717"/>
        </w:rPr>
        <w:t>Bot application ID</w:t>
      </w:r>
      <w:r w:rsidRPr="0036028A">
        <w:rPr>
          <w:rFonts w:ascii="Segoe UI" w:eastAsia="Times New Roman" w:hAnsi="Segoe UI" w:cs="Segoe UI"/>
          <w:color w:val="171717"/>
        </w:rPr>
        <w:t xml:space="preserve">: </w:t>
      </w:r>
      <w:r w:rsidR="00474228">
        <w:rPr>
          <w:rFonts w:ascii="Segoe UI" w:eastAsia="Times New Roman" w:hAnsi="Segoe UI" w:cs="Segoe UI"/>
          <w:color w:val="171717"/>
        </w:rPr>
        <w:t xml:space="preserve">This is the Azure Health </w:t>
      </w:r>
      <w:r w:rsidRPr="0036028A">
        <w:rPr>
          <w:rFonts w:ascii="Segoe UI" w:eastAsia="Times New Roman" w:hAnsi="Segoe UI" w:cs="Segoe UI"/>
          <w:color w:val="171717"/>
        </w:rPr>
        <w:t>BotI</w:t>
      </w:r>
      <w:r w:rsidR="00192144">
        <w:rPr>
          <w:rFonts w:ascii="Segoe UI" w:eastAsia="Times New Roman" w:hAnsi="Segoe UI" w:cs="Segoe UI"/>
          <w:color w:val="171717"/>
        </w:rPr>
        <w:t>d</w:t>
      </w:r>
      <w:r w:rsidRPr="0036028A">
        <w:rPr>
          <w:rFonts w:ascii="Segoe UI" w:eastAsia="Times New Roman" w:hAnsi="Segoe UI" w:cs="Segoe UI"/>
          <w:color w:val="171717"/>
        </w:rPr>
        <w:t xml:space="preserve"> you copied </w:t>
      </w:r>
      <w:r w:rsidR="00192144">
        <w:rPr>
          <w:rFonts w:ascii="Segoe UI" w:eastAsia="Times New Roman" w:hAnsi="Segoe UI" w:cs="Segoe UI"/>
          <w:color w:val="171717"/>
        </w:rPr>
        <w:t>when enabling the Teams channel</w:t>
      </w:r>
      <w:r w:rsidRPr="0036028A">
        <w:rPr>
          <w:rFonts w:ascii="Segoe UI" w:eastAsia="Times New Roman" w:hAnsi="Segoe UI" w:cs="Segoe UI"/>
          <w:color w:val="171717"/>
        </w:rPr>
        <w:t>.</w:t>
      </w:r>
      <w:r w:rsidR="00474228">
        <w:rPr>
          <w:rFonts w:ascii="Segoe UI" w:eastAsia="Times New Roman" w:hAnsi="Segoe UI" w:cs="Segoe UI"/>
          <w:color w:val="171717"/>
        </w:rPr>
        <w:t xml:space="preserve">  This field is displayed once the User Type is selected to be Bot application user</w:t>
      </w:r>
      <w:r w:rsidR="00192144">
        <w:rPr>
          <w:rFonts w:ascii="Segoe UI" w:eastAsia="Times New Roman" w:hAnsi="Segoe UI" w:cs="Segoe UI"/>
          <w:color w:val="171717"/>
        </w:rPr>
        <w:t>.</w:t>
      </w:r>
    </w:p>
    <w:p w14:paraId="4D83A0D7" w14:textId="2C948154" w:rsidR="0012469D" w:rsidRDefault="00336F8E" w:rsidP="0012469D">
      <w:pPr>
        <w:shd w:val="clear" w:color="auto" w:fill="FFFFFF"/>
        <w:spacing w:after="0"/>
        <w:ind w:left="1080"/>
        <w:rPr>
          <w:rFonts w:ascii="Segoe UI" w:hAnsi="Segoe UI" w:cs="Segoe UI"/>
          <w:noProof/>
        </w:rPr>
      </w:pPr>
      <w:r>
        <w:rPr>
          <w:noProof/>
        </w:rPr>
        <w:drawing>
          <wp:inline distT="0" distB="0" distL="0" distR="0" wp14:anchorId="290BBE3D" wp14:editId="3D47EC90">
            <wp:extent cx="2406322" cy="1495821"/>
            <wp:effectExtent l="19050" t="19050" r="13335" b="2857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pic:cNvPicPr/>
                  </pic:nvPicPr>
                  <pic:blipFill>
                    <a:blip r:embed="rId73">
                      <a:extLst>
                        <a:ext uri="{28A0092B-C50C-407E-A947-70E740481C1C}">
                          <a14:useLocalDpi xmlns:a14="http://schemas.microsoft.com/office/drawing/2010/main" val="0"/>
                        </a:ext>
                      </a:extLst>
                    </a:blip>
                    <a:stretch>
                      <a:fillRect/>
                    </a:stretch>
                  </pic:blipFill>
                  <pic:spPr>
                    <a:xfrm>
                      <a:off x="0" y="0"/>
                      <a:ext cx="2406322" cy="1495821"/>
                    </a:xfrm>
                    <a:prstGeom prst="rect">
                      <a:avLst/>
                    </a:prstGeom>
                    <a:ln w="6350">
                      <a:solidFill>
                        <a:schemeClr val="tx1"/>
                      </a:solidFill>
                    </a:ln>
                  </pic:spPr>
                </pic:pic>
              </a:graphicData>
            </a:graphic>
          </wp:inline>
        </w:drawing>
      </w:r>
    </w:p>
    <w:p w14:paraId="0C36844E" w14:textId="0F750A8D" w:rsidR="00FE2367" w:rsidRPr="0036028A" w:rsidRDefault="00FE2367" w:rsidP="0012469D">
      <w:pPr>
        <w:shd w:val="clear" w:color="auto" w:fill="FFFFFF"/>
        <w:spacing w:after="0"/>
        <w:ind w:left="1080"/>
        <w:rPr>
          <w:rFonts w:ascii="Segoe UI" w:hAnsi="Segoe UI" w:cs="Segoe UI"/>
          <w:noProof/>
        </w:rPr>
      </w:pPr>
    </w:p>
    <w:p w14:paraId="3760A93C" w14:textId="1A38CF2C" w:rsidR="003A306E" w:rsidRDefault="003A306E" w:rsidP="003A306E">
      <w:pPr>
        <w:pStyle w:val="ListParagraph"/>
        <w:numPr>
          <w:ilvl w:val="0"/>
          <w:numId w:val="25"/>
        </w:numPr>
        <w:shd w:val="clear" w:color="auto" w:fill="FFFFFF"/>
        <w:spacing w:after="0"/>
        <w:rPr>
          <w:rFonts w:ascii="Segoe UI" w:eastAsia="Times New Roman" w:hAnsi="Segoe UI" w:cs="Segoe UI"/>
          <w:color w:val="171717"/>
        </w:rPr>
      </w:pPr>
      <w:r>
        <w:rPr>
          <w:rFonts w:ascii="Segoe UI" w:eastAsia="Times New Roman" w:hAnsi="Segoe UI" w:cs="Segoe UI"/>
          <w:color w:val="171717"/>
        </w:rPr>
        <w:t xml:space="preserve">Select </w:t>
      </w:r>
      <w:r w:rsidRPr="00D660C8">
        <w:rPr>
          <w:rFonts w:ascii="Segoe UI" w:eastAsia="Times New Roman" w:hAnsi="Segoe UI" w:cs="Segoe UI"/>
          <w:b/>
          <w:bCs/>
          <w:color w:val="171717"/>
        </w:rPr>
        <w:t>Manage Roles</w:t>
      </w:r>
      <w:r>
        <w:rPr>
          <w:rFonts w:ascii="Segoe UI" w:eastAsia="Times New Roman" w:hAnsi="Segoe UI" w:cs="Segoe UI"/>
          <w:color w:val="171717"/>
        </w:rPr>
        <w:t xml:space="preserve"> on the command bar</w:t>
      </w:r>
      <w:r w:rsidR="00D660C8">
        <w:rPr>
          <w:rFonts w:ascii="Segoe UI" w:eastAsia="Times New Roman" w:hAnsi="Segoe UI" w:cs="Segoe UI"/>
          <w:color w:val="171717"/>
        </w:rPr>
        <w:t>.</w:t>
      </w:r>
    </w:p>
    <w:p w14:paraId="32F04ADE" w14:textId="4235764E" w:rsidR="005D0E1D" w:rsidRDefault="00486A4C" w:rsidP="005D0E1D">
      <w:pPr>
        <w:pStyle w:val="ListParagraph"/>
        <w:shd w:val="clear" w:color="auto" w:fill="FFFFFF"/>
        <w:spacing w:after="0"/>
        <w:rPr>
          <w:rFonts w:ascii="Segoe UI" w:eastAsia="Times New Roman" w:hAnsi="Segoe UI" w:cs="Segoe UI"/>
          <w:color w:val="171717"/>
        </w:rPr>
      </w:pPr>
      <w:r>
        <w:rPr>
          <w:noProof/>
        </w:rPr>
        <w:drawing>
          <wp:inline distT="0" distB="0" distL="0" distR="0" wp14:anchorId="18085D2A" wp14:editId="4B1273E4">
            <wp:extent cx="5334000" cy="1858504"/>
            <wp:effectExtent l="19050" t="19050" r="19050" b="27940"/>
            <wp:docPr id="234" name="Picture 234"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text, application, Word&#10;&#10;Description automatically generated"/>
                    <pic:cNvPicPr/>
                  </pic:nvPicPr>
                  <pic:blipFill>
                    <a:blip r:embed="rId74"/>
                    <a:stretch>
                      <a:fillRect/>
                    </a:stretch>
                  </pic:blipFill>
                  <pic:spPr>
                    <a:xfrm>
                      <a:off x="0" y="0"/>
                      <a:ext cx="5338367" cy="1860025"/>
                    </a:xfrm>
                    <a:prstGeom prst="rect">
                      <a:avLst/>
                    </a:prstGeom>
                    <a:ln w="6350">
                      <a:solidFill>
                        <a:srgbClr val="505050"/>
                      </a:solidFill>
                    </a:ln>
                  </pic:spPr>
                </pic:pic>
              </a:graphicData>
            </a:graphic>
          </wp:inline>
        </w:drawing>
      </w:r>
    </w:p>
    <w:p w14:paraId="513C478E" w14:textId="77777777" w:rsidR="00486A4C" w:rsidRDefault="00486A4C" w:rsidP="005D0E1D">
      <w:pPr>
        <w:pStyle w:val="ListParagraph"/>
        <w:shd w:val="clear" w:color="auto" w:fill="FFFFFF"/>
        <w:spacing w:after="0"/>
        <w:rPr>
          <w:rFonts w:ascii="Segoe UI" w:eastAsia="Times New Roman" w:hAnsi="Segoe UI" w:cs="Segoe UI"/>
          <w:color w:val="171717"/>
        </w:rPr>
      </w:pPr>
    </w:p>
    <w:p w14:paraId="2B31CEDD" w14:textId="6F13C894" w:rsidR="003A306E" w:rsidRDefault="003A306E" w:rsidP="003A306E">
      <w:pPr>
        <w:pStyle w:val="ListParagraph"/>
        <w:numPr>
          <w:ilvl w:val="0"/>
          <w:numId w:val="25"/>
        </w:numPr>
        <w:shd w:val="clear" w:color="auto" w:fill="FFFFFF"/>
        <w:spacing w:after="0"/>
        <w:rPr>
          <w:rFonts w:ascii="Segoe UI" w:eastAsia="Times New Roman" w:hAnsi="Segoe UI" w:cs="Segoe UI"/>
          <w:color w:val="171717"/>
        </w:rPr>
      </w:pPr>
      <w:r>
        <w:rPr>
          <w:rFonts w:ascii="Segoe UI" w:eastAsia="Times New Roman" w:hAnsi="Segoe UI" w:cs="Segoe UI"/>
          <w:color w:val="171717"/>
        </w:rPr>
        <w:t xml:space="preserve">Assign the </w:t>
      </w:r>
      <w:r w:rsidRPr="00D660C8">
        <w:rPr>
          <w:rFonts w:ascii="Segoe UI" w:eastAsia="Times New Roman" w:hAnsi="Segoe UI" w:cs="Segoe UI"/>
          <w:b/>
          <w:bCs/>
          <w:color w:val="171717"/>
        </w:rPr>
        <w:t xml:space="preserve">Omnichannel </w:t>
      </w:r>
      <w:r w:rsidR="00D660C8">
        <w:rPr>
          <w:rFonts w:ascii="Segoe UI" w:eastAsia="Times New Roman" w:hAnsi="Segoe UI" w:cs="Segoe UI"/>
          <w:b/>
          <w:bCs/>
          <w:color w:val="171717"/>
        </w:rPr>
        <w:t>A</w:t>
      </w:r>
      <w:r w:rsidRPr="00D660C8">
        <w:rPr>
          <w:rFonts w:ascii="Segoe UI" w:eastAsia="Times New Roman" w:hAnsi="Segoe UI" w:cs="Segoe UI"/>
          <w:b/>
          <w:bCs/>
          <w:color w:val="171717"/>
        </w:rPr>
        <w:t>gent</w:t>
      </w:r>
      <w:r>
        <w:rPr>
          <w:rFonts w:ascii="Segoe UI" w:eastAsia="Times New Roman" w:hAnsi="Segoe UI" w:cs="Segoe UI"/>
          <w:color w:val="171717"/>
        </w:rPr>
        <w:t xml:space="preserve"> </w:t>
      </w:r>
      <w:r w:rsidRPr="00D660C8">
        <w:rPr>
          <w:rFonts w:ascii="Segoe UI" w:eastAsia="Times New Roman" w:hAnsi="Segoe UI" w:cs="Segoe UI"/>
          <w:b/>
          <w:bCs/>
          <w:color w:val="171717"/>
        </w:rPr>
        <w:t>role</w:t>
      </w:r>
      <w:r>
        <w:rPr>
          <w:rFonts w:ascii="Segoe UI" w:eastAsia="Times New Roman" w:hAnsi="Segoe UI" w:cs="Segoe UI"/>
          <w:color w:val="171717"/>
        </w:rPr>
        <w:t xml:space="preserve"> to the Bot User as you did for your own user in the previous task.</w:t>
      </w:r>
      <w:r w:rsidR="00131937">
        <w:rPr>
          <w:rFonts w:ascii="Segoe UI" w:eastAsia="Times New Roman" w:hAnsi="Segoe UI" w:cs="Segoe UI"/>
          <w:color w:val="171717"/>
        </w:rPr>
        <w:t xml:space="preserve">  This will allow the bot to act as an omnichannel agent like your user.</w:t>
      </w:r>
    </w:p>
    <w:p w14:paraId="7797C50A" w14:textId="21834F4A" w:rsidR="00486A4C" w:rsidRDefault="00AD485C" w:rsidP="00486A4C">
      <w:pPr>
        <w:pStyle w:val="ListParagraph"/>
        <w:shd w:val="clear" w:color="auto" w:fill="FFFFFF"/>
        <w:spacing w:after="0"/>
        <w:rPr>
          <w:rFonts w:ascii="Segoe UI" w:eastAsia="Times New Roman" w:hAnsi="Segoe UI" w:cs="Segoe UI"/>
          <w:color w:val="171717"/>
        </w:rPr>
      </w:pPr>
      <w:r>
        <w:rPr>
          <w:noProof/>
        </w:rPr>
        <w:drawing>
          <wp:inline distT="0" distB="0" distL="0" distR="0" wp14:anchorId="45857C62" wp14:editId="2D01A5C7">
            <wp:extent cx="4019550" cy="2657369"/>
            <wp:effectExtent l="19050" t="19050" r="19050" b="10160"/>
            <wp:docPr id="48" name="Picture 4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medium confidence"/>
                    <pic:cNvPicPr/>
                  </pic:nvPicPr>
                  <pic:blipFill>
                    <a:blip r:embed="rId59"/>
                    <a:stretch>
                      <a:fillRect/>
                    </a:stretch>
                  </pic:blipFill>
                  <pic:spPr>
                    <a:xfrm>
                      <a:off x="0" y="0"/>
                      <a:ext cx="4024232" cy="2660465"/>
                    </a:xfrm>
                    <a:prstGeom prst="rect">
                      <a:avLst/>
                    </a:prstGeom>
                    <a:ln w="6350">
                      <a:solidFill>
                        <a:schemeClr val="tx1"/>
                      </a:solidFill>
                    </a:ln>
                  </pic:spPr>
                </pic:pic>
              </a:graphicData>
            </a:graphic>
          </wp:inline>
        </w:drawing>
      </w:r>
    </w:p>
    <w:p w14:paraId="6607A156" w14:textId="77777777" w:rsidR="0038663D" w:rsidRDefault="0038663D" w:rsidP="0038663D">
      <w:pPr>
        <w:shd w:val="clear" w:color="auto" w:fill="FFFFFF"/>
        <w:spacing w:after="0"/>
        <w:rPr>
          <w:rFonts w:ascii="Segoe UI" w:eastAsia="Times New Roman" w:hAnsi="Segoe UI" w:cs="Segoe UI"/>
          <w:color w:val="171717"/>
        </w:rPr>
      </w:pPr>
    </w:p>
    <w:p w14:paraId="2A36FBE8" w14:textId="171AE098" w:rsidR="0038663D" w:rsidRDefault="0038663D" w:rsidP="0038663D">
      <w:pPr>
        <w:shd w:val="clear" w:color="auto" w:fill="FFFFFF"/>
        <w:spacing w:after="0"/>
        <w:rPr>
          <w:rFonts w:ascii="Segoe UI" w:eastAsia="Times New Roman" w:hAnsi="Segoe UI" w:cs="Segoe UI"/>
          <w:color w:val="171717"/>
        </w:rPr>
      </w:pPr>
      <w:r w:rsidRPr="0038663D">
        <w:rPr>
          <w:rFonts w:ascii="Segoe UI" w:eastAsia="Times New Roman" w:hAnsi="Segoe UI" w:cs="Segoe UI"/>
          <w:b/>
          <w:bCs/>
          <w:color w:val="171717"/>
        </w:rPr>
        <w:t>Congratulations</w:t>
      </w:r>
      <w:r>
        <w:rPr>
          <w:rFonts w:ascii="Segoe UI" w:eastAsia="Times New Roman" w:hAnsi="Segoe UI" w:cs="Segoe UI"/>
          <w:color w:val="171717"/>
        </w:rPr>
        <w:t xml:space="preserve">!  You successfully created a Bot User and assigned </w:t>
      </w:r>
      <w:r w:rsidR="00560B8D">
        <w:rPr>
          <w:rFonts w:ascii="Segoe UI" w:eastAsia="Times New Roman" w:hAnsi="Segoe UI" w:cs="Segoe UI"/>
          <w:color w:val="171717"/>
        </w:rPr>
        <w:t xml:space="preserve">to it </w:t>
      </w:r>
      <w:r>
        <w:rPr>
          <w:rFonts w:ascii="Segoe UI" w:eastAsia="Times New Roman" w:hAnsi="Segoe UI" w:cs="Segoe UI"/>
          <w:color w:val="171717"/>
        </w:rPr>
        <w:t>the Omnichannel Agent role.</w:t>
      </w:r>
    </w:p>
    <w:p w14:paraId="76B2B499" w14:textId="03F39A49" w:rsidR="005861B9" w:rsidRDefault="005861B9">
      <w:pPr>
        <w:rPr>
          <w:rFonts w:ascii="Segoe UI" w:eastAsia="Times New Roman" w:hAnsi="Segoe UI" w:cs="Segoe UI"/>
          <w:color w:val="171717"/>
        </w:rPr>
      </w:pPr>
      <w:r>
        <w:rPr>
          <w:rFonts w:ascii="Segoe UI" w:eastAsia="Times New Roman" w:hAnsi="Segoe UI" w:cs="Segoe UI"/>
          <w:color w:val="171717"/>
        </w:rPr>
        <w:br w:type="page"/>
      </w:r>
    </w:p>
    <w:p w14:paraId="4F85B5AE" w14:textId="672986C9" w:rsidR="00D1475B" w:rsidRPr="0047494E" w:rsidRDefault="00D1475B" w:rsidP="00E13DB3">
      <w:pPr>
        <w:pStyle w:val="ILSubTitle"/>
      </w:pPr>
      <w:bookmarkStart w:id="28" w:name="_Toc64003452"/>
      <w:bookmarkStart w:id="29" w:name="_Toc102378437"/>
      <w:r w:rsidRPr="0047494E">
        <w:lastRenderedPageBreak/>
        <w:t xml:space="preserve">Task </w:t>
      </w:r>
      <w:r w:rsidR="007A62B7" w:rsidRPr="0047494E">
        <w:t>3</w:t>
      </w:r>
      <w:r w:rsidRPr="0047494E">
        <w:t>: Create and Configure</w:t>
      </w:r>
      <w:r w:rsidR="00806399" w:rsidRPr="0047494E">
        <w:t xml:space="preserve"> </w:t>
      </w:r>
      <w:r w:rsidR="00744B4F" w:rsidRPr="0047494E">
        <w:t xml:space="preserve">Human Agent </w:t>
      </w:r>
      <w:r w:rsidRPr="0047494E">
        <w:t>Queue</w:t>
      </w:r>
      <w:bookmarkEnd w:id="28"/>
      <w:bookmarkEnd w:id="29"/>
    </w:p>
    <w:p w14:paraId="6512ED44" w14:textId="7ADDE52E" w:rsidR="003A4FF2" w:rsidRDefault="003A4FF2" w:rsidP="00E13DB3">
      <w:pPr>
        <w:rPr>
          <w:rFonts w:ascii="Segoe UI" w:hAnsi="Segoe UI" w:cs="Segoe UI"/>
          <w:color w:val="171717"/>
          <w:shd w:val="clear" w:color="auto" w:fill="FFFFFF"/>
        </w:rPr>
      </w:pPr>
      <w:r w:rsidRPr="0047494E">
        <w:rPr>
          <w:rFonts w:ascii="Segoe UI" w:hAnsi="Segoe UI" w:cs="Segoe UI"/>
          <w:color w:val="171717"/>
          <w:shd w:val="clear" w:color="auto" w:fill="FFFFFF"/>
        </w:rPr>
        <w:t>Q</w:t>
      </w:r>
      <w:r w:rsidRPr="0047494E">
        <w:rPr>
          <w:rFonts w:ascii="Segoe UI" w:hAnsi="Segoe UI" w:cs="Segoe UI"/>
          <w:color w:val="171717"/>
          <w:shd w:val="clear" w:color="auto" w:fill="FFFFFF"/>
        </w:rPr>
        <w:t>ueues are used to collect and distribute workload among agents. Agents are added as members to the queues and the workload is distributed among the agents based on assignment methods.</w:t>
      </w:r>
      <w:r w:rsidR="00D137A6" w:rsidRPr="0047494E">
        <w:rPr>
          <w:rFonts w:ascii="Segoe UI" w:hAnsi="Segoe UI" w:cs="Segoe UI"/>
          <w:color w:val="171717"/>
          <w:shd w:val="clear" w:color="auto" w:fill="FFFFFF"/>
        </w:rPr>
        <w:t xml:space="preserve">  Learn more at </w:t>
      </w:r>
      <w:hyperlink r:id="rId75" w:history="1">
        <w:r w:rsidR="00D137A6" w:rsidRPr="0047494E">
          <w:rPr>
            <w:rStyle w:val="Hyperlink"/>
            <w:rFonts w:ascii="Segoe UI" w:hAnsi="Segoe UI" w:cs="Segoe UI"/>
            <w:shd w:val="clear" w:color="auto" w:fill="FFFFFF"/>
          </w:rPr>
          <w:t>Manage queues for unified routing</w:t>
        </w:r>
      </w:hyperlink>
      <w:r w:rsidR="00D137A6" w:rsidRPr="0047494E">
        <w:rPr>
          <w:rFonts w:ascii="Segoe UI" w:hAnsi="Segoe UI" w:cs="Segoe UI"/>
          <w:color w:val="171717"/>
          <w:shd w:val="clear" w:color="auto" w:fill="FFFFFF"/>
        </w:rPr>
        <w:t>.</w:t>
      </w:r>
    </w:p>
    <w:p w14:paraId="2DAE1218" w14:textId="39C28B02" w:rsidR="0009563F" w:rsidRPr="0009563F" w:rsidRDefault="0009563F" w:rsidP="00E13DB3">
      <w:pPr>
        <w:rPr>
          <w:rFonts w:ascii="Segoe UI" w:hAnsi="Segoe UI" w:cs="Segoe UI"/>
        </w:rPr>
      </w:pPr>
      <w:r w:rsidRPr="0047494E">
        <w:rPr>
          <w:rFonts w:ascii="Segoe UI" w:hAnsi="Segoe UI" w:cs="Segoe UI"/>
        </w:rPr>
        <w:t>In this task, you will create the omnichannel queue necessary to communicate with a human agent.</w:t>
      </w:r>
    </w:p>
    <w:p w14:paraId="3A5F8355" w14:textId="62312255" w:rsidR="00D1475B" w:rsidRPr="0047494E" w:rsidRDefault="00602A81" w:rsidP="00245947">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 xml:space="preserve">In </w:t>
      </w:r>
      <w:hyperlink r:id="rId76" w:history="1">
        <w:r w:rsidRPr="0047494E">
          <w:rPr>
            <w:rStyle w:val="Hyperlink"/>
            <w:rFonts w:ascii="Segoe UI" w:hAnsi="Segoe UI" w:cs="Segoe UI"/>
          </w:rPr>
          <w:t>http://make.powerapps.com</w:t>
        </w:r>
      </w:hyperlink>
      <w:r w:rsidRPr="0047494E">
        <w:rPr>
          <w:rFonts w:ascii="Segoe UI" w:hAnsi="Segoe UI" w:cs="Segoe UI"/>
        </w:rPr>
        <w:t>, o</w:t>
      </w:r>
      <w:r w:rsidR="00D1475B" w:rsidRPr="0047494E">
        <w:rPr>
          <w:rFonts w:ascii="Segoe UI" w:hAnsi="Segoe UI" w:cs="Segoe UI"/>
        </w:rPr>
        <w:t xml:space="preserve">pen the </w:t>
      </w:r>
      <w:r w:rsidR="00D1475B" w:rsidRPr="0047494E">
        <w:rPr>
          <w:rFonts w:ascii="Segoe UI" w:hAnsi="Segoe UI" w:cs="Segoe UI"/>
          <w:b/>
          <w:bCs/>
        </w:rPr>
        <w:t xml:space="preserve">Omnichannel </w:t>
      </w:r>
      <w:r w:rsidR="002471D8" w:rsidRPr="0047494E">
        <w:rPr>
          <w:rFonts w:ascii="Segoe UI" w:hAnsi="Segoe UI" w:cs="Segoe UI"/>
          <w:b/>
          <w:bCs/>
        </w:rPr>
        <w:t>admin center</w:t>
      </w:r>
      <w:r w:rsidR="00D1475B" w:rsidRPr="0047494E">
        <w:rPr>
          <w:rFonts w:ascii="Segoe UI" w:hAnsi="Segoe UI" w:cs="Segoe UI"/>
        </w:rPr>
        <w:t xml:space="preserve"> app.</w:t>
      </w:r>
    </w:p>
    <w:p w14:paraId="7D3E2852" w14:textId="6C10974C" w:rsidR="00D1475B" w:rsidRPr="0047494E" w:rsidRDefault="002471D8" w:rsidP="00245947">
      <w:pPr>
        <w:pStyle w:val="ListParagraph"/>
        <w:spacing w:before="180" w:after="180" w:line="240" w:lineRule="auto"/>
        <w:rPr>
          <w:rFonts w:ascii="Segoe UI" w:hAnsi="Segoe UI" w:cs="Segoe UI"/>
        </w:rPr>
      </w:pPr>
      <w:r w:rsidRPr="0047494E">
        <w:rPr>
          <w:rFonts w:ascii="Segoe UI" w:hAnsi="Segoe UI" w:cs="Segoe UI"/>
        </w:rPr>
        <w:drawing>
          <wp:inline distT="0" distB="0" distL="0" distR="0" wp14:anchorId="53891E70" wp14:editId="78C60403">
            <wp:extent cx="6310633" cy="2393950"/>
            <wp:effectExtent l="19050" t="19050" r="13970" b="2540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77"/>
                    <a:stretch>
                      <a:fillRect/>
                    </a:stretch>
                  </pic:blipFill>
                  <pic:spPr>
                    <a:xfrm>
                      <a:off x="0" y="0"/>
                      <a:ext cx="6336030" cy="2403584"/>
                    </a:xfrm>
                    <a:prstGeom prst="rect">
                      <a:avLst/>
                    </a:prstGeom>
                    <a:ln w="6350">
                      <a:solidFill>
                        <a:schemeClr val="tx1"/>
                      </a:solidFill>
                    </a:ln>
                  </pic:spPr>
                </pic:pic>
              </a:graphicData>
            </a:graphic>
          </wp:inline>
        </w:drawing>
      </w:r>
    </w:p>
    <w:p w14:paraId="0D467819" w14:textId="77777777" w:rsidR="00E13DB3" w:rsidRPr="0047494E" w:rsidRDefault="00E13DB3" w:rsidP="00245947">
      <w:pPr>
        <w:pStyle w:val="ListParagraph"/>
        <w:spacing w:before="180" w:after="180" w:line="240" w:lineRule="auto"/>
        <w:rPr>
          <w:rFonts w:ascii="Segoe UI" w:hAnsi="Segoe UI" w:cs="Segoe UI"/>
        </w:rPr>
      </w:pPr>
    </w:p>
    <w:p w14:paraId="6E9A833F" w14:textId="726CC6C9" w:rsidR="00FF7CFF" w:rsidRPr="0047494E" w:rsidRDefault="00806399" w:rsidP="00245947">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 xml:space="preserve">You should be landed on the </w:t>
      </w:r>
      <w:r w:rsidRPr="0047494E">
        <w:rPr>
          <w:rFonts w:ascii="Segoe UI" w:hAnsi="Segoe UI" w:cs="Segoe UI"/>
          <w:b/>
          <w:bCs/>
        </w:rPr>
        <w:t>Homepage</w:t>
      </w:r>
      <w:r w:rsidRPr="0047494E">
        <w:rPr>
          <w:rFonts w:ascii="Segoe UI" w:hAnsi="Segoe UI" w:cs="Segoe UI"/>
        </w:rPr>
        <w:t xml:space="preserve">.  </w:t>
      </w:r>
      <w:r w:rsidR="008F75F2" w:rsidRPr="0047494E">
        <w:rPr>
          <w:rFonts w:ascii="Segoe UI" w:hAnsi="Segoe UI" w:cs="Segoe UI"/>
        </w:rPr>
        <w:t>Select</w:t>
      </w:r>
      <w:r w:rsidR="00D1475B" w:rsidRPr="0047494E">
        <w:rPr>
          <w:rFonts w:ascii="Segoe UI" w:hAnsi="Segoe UI" w:cs="Segoe UI"/>
        </w:rPr>
        <w:t xml:space="preserve"> </w:t>
      </w:r>
      <w:r w:rsidRPr="0047494E">
        <w:rPr>
          <w:rFonts w:ascii="Segoe UI" w:hAnsi="Segoe UI" w:cs="Segoe UI"/>
          <w:b/>
          <w:bCs/>
        </w:rPr>
        <w:t xml:space="preserve">Create a queue </w:t>
      </w:r>
      <w:r w:rsidRPr="0047494E">
        <w:rPr>
          <w:rFonts w:ascii="Segoe UI" w:hAnsi="Segoe UI" w:cs="Segoe UI"/>
        </w:rPr>
        <w:t>from the center shortcut</w:t>
      </w:r>
      <w:r w:rsidR="003A4FF2" w:rsidRPr="0047494E">
        <w:rPr>
          <w:rFonts w:ascii="Segoe UI" w:hAnsi="Segoe UI" w:cs="Segoe UI"/>
        </w:rPr>
        <w:t>.</w:t>
      </w:r>
    </w:p>
    <w:p w14:paraId="255FE93C" w14:textId="622CB792" w:rsidR="00AA7F6C" w:rsidRPr="0047494E" w:rsidRDefault="00806399" w:rsidP="00D049B4">
      <w:pPr>
        <w:pStyle w:val="ListParagraph"/>
        <w:spacing w:before="180" w:after="180" w:line="240" w:lineRule="auto"/>
        <w:rPr>
          <w:rFonts w:ascii="Segoe UI" w:hAnsi="Segoe UI" w:cs="Segoe UI"/>
        </w:rPr>
      </w:pPr>
      <w:r w:rsidRPr="0047494E">
        <w:rPr>
          <w:rFonts w:ascii="Segoe UI" w:hAnsi="Segoe UI" w:cs="Segoe UI"/>
          <w:noProof/>
        </w:rPr>
        <mc:AlternateContent>
          <mc:Choice Requires="wps">
            <w:drawing>
              <wp:anchor distT="0" distB="0" distL="114300" distR="114300" simplePos="0" relativeHeight="251660328" behindDoc="0" locked="0" layoutInCell="1" allowOverlap="1" wp14:anchorId="03D816E0" wp14:editId="22CA89E4">
                <wp:simplePos x="0" y="0"/>
                <wp:positionH relativeFrom="column">
                  <wp:posOffset>6019800</wp:posOffset>
                </wp:positionH>
                <wp:positionV relativeFrom="paragraph">
                  <wp:posOffset>3075305</wp:posOffset>
                </wp:positionV>
                <wp:extent cx="730250" cy="222250"/>
                <wp:effectExtent l="0" t="0" r="12700" b="25400"/>
                <wp:wrapNone/>
                <wp:docPr id="37" name="Rectangle 37"/>
                <wp:cNvGraphicFramePr/>
                <a:graphic xmlns:a="http://schemas.openxmlformats.org/drawingml/2006/main">
                  <a:graphicData uri="http://schemas.microsoft.com/office/word/2010/wordprocessingShape">
                    <wps:wsp>
                      <wps:cNvSpPr/>
                      <wps:spPr>
                        <a:xfrm>
                          <a:off x="0" y="0"/>
                          <a:ext cx="7302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31F2D2" id="Rectangle 37" o:spid="_x0000_s1026" style="position:absolute;margin-left:474pt;margin-top:242.15pt;width:57.5pt;height:17.5pt;z-index:251660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" filled="f" strokecolor="red" strokeweight="1pt"/>
            </w:pict>
          </mc:Fallback>
        </mc:AlternateContent>
      </w:r>
      <w:r w:rsidRPr="0047494E">
        <w:rPr>
          <w:rFonts w:ascii="Segoe UI" w:hAnsi="Segoe UI" w:cs="Segoe UI"/>
        </w:rPr>
        <w:drawing>
          <wp:inline distT="0" distB="0" distL="0" distR="0" wp14:anchorId="399FC72C" wp14:editId="545931E8">
            <wp:extent cx="6384540" cy="3390900"/>
            <wp:effectExtent l="19050" t="19050" r="16510" b="19050"/>
            <wp:docPr id="34" name="Picture 3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78"/>
                    <a:stretch>
                      <a:fillRect/>
                    </a:stretch>
                  </pic:blipFill>
                  <pic:spPr>
                    <a:xfrm>
                      <a:off x="0" y="0"/>
                      <a:ext cx="6406214" cy="3402411"/>
                    </a:xfrm>
                    <a:prstGeom prst="rect">
                      <a:avLst/>
                    </a:prstGeom>
                    <a:ln w="6350">
                      <a:solidFill>
                        <a:schemeClr val="tx1"/>
                      </a:solidFill>
                    </a:ln>
                  </pic:spPr>
                </pic:pic>
              </a:graphicData>
            </a:graphic>
          </wp:inline>
        </w:drawing>
      </w:r>
    </w:p>
    <w:p w14:paraId="6A1FC471" w14:textId="551FE35D" w:rsidR="00FF7CFF" w:rsidRPr="0047494E" w:rsidRDefault="00FF7CFF" w:rsidP="00245947">
      <w:pPr>
        <w:pStyle w:val="ListParagraph"/>
        <w:spacing w:before="180" w:after="180" w:line="240" w:lineRule="auto"/>
        <w:ind w:hanging="360"/>
        <w:rPr>
          <w:rFonts w:ascii="Segoe UI" w:hAnsi="Segoe UI" w:cs="Segoe UI"/>
          <w:i/>
          <w:iCs/>
          <w:color w:val="C00000"/>
        </w:rPr>
      </w:pPr>
    </w:p>
    <w:p w14:paraId="33EEC378" w14:textId="7EC4F244" w:rsidR="00D049B4" w:rsidRPr="0047494E" w:rsidRDefault="00D75A4C" w:rsidP="00D75A4C">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 xml:space="preserve">You will now create a </w:t>
      </w:r>
      <w:r w:rsidRPr="0047494E">
        <w:rPr>
          <w:rFonts w:ascii="Segoe UI" w:hAnsi="Segoe UI" w:cs="Segoe UI"/>
        </w:rPr>
        <w:t xml:space="preserve">queue </w:t>
      </w:r>
      <w:r w:rsidRPr="0047494E">
        <w:rPr>
          <w:rFonts w:ascii="Segoe UI" w:hAnsi="Segoe UI" w:cs="Segoe UI"/>
        </w:rPr>
        <w:t>called “</w:t>
      </w:r>
      <w:r w:rsidRPr="0047494E">
        <w:rPr>
          <w:rFonts w:ascii="Segoe UI" w:hAnsi="Segoe UI" w:cs="Segoe UI"/>
          <w:b/>
          <w:bCs/>
        </w:rPr>
        <w:t xml:space="preserve">Escalate </w:t>
      </w:r>
      <w:r w:rsidR="007134A1" w:rsidRPr="0047494E">
        <w:rPr>
          <w:rFonts w:ascii="Segoe UI" w:hAnsi="Segoe UI" w:cs="Segoe UI"/>
          <w:b/>
          <w:bCs/>
        </w:rPr>
        <w:t>t</w:t>
      </w:r>
      <w:r w:rsidRPr="0047494E">
        <w:rPr>
          <w:rFonts w:ascii="Segoe UI" w:hAnsi="Segoe UI" w:cs="Segoe UI"/>
          <w:b/>
          <w:bCs/>
        </w:rPr>
        <w:t>o Human</w:t>
      </w:r>
      <w:r w:rsidRPr="0047494E">
        <w:rPr>
          <w:rFonts w:ascii="Segoe UI" w:hAnsi="Segoe UI" w:cs="Segoe UI"/>
        </w:rPr>
        <w:t>”</w:t>
      </w:r>
      <w:r w:rsidRPr="0047494E">
        <w:rPr>
          <w:rFonts w:ascii="Segoe UI" w:hAnsi="Segoe UI" w:cs="Segoe UI"/>
        </w:rPr>
        <w:t xml:space="preserve"> </w:t>
      </w:r>
      <w:r w:rsidR="007134A1" w:rsidRPr="0047494E">
        <w:rPr>
          <w:rFonts w:ascii="Segoe UI" w:hAnsi="Segoe UI" w:cs="Segoe UI"/>
        </w:rPr>
        <w:t>which will</w:t>
      </w:r>
      <w:r w:rsidRPr="0047494E">
        <w:rPr>
          <w:rFonts w:ascii="Segoe UI" w:hAnsi="Segoe UI" w:cs="Segoe UI"/>
        </w:rPr>
        <w:t xml:space="preserve"> manage and redirect the incoming messages from a user to a Customer Service (human) Agent when Bot sends the user through to a live agent.</w:t>
      </w:r>
      <w:r w:rsidRPr="0047494E">
        <w:rPr>
          <w:rFonts w:ascii="Segoe UI" w:hAnsi="Segoe UI" w:cs="Segoe UI"/>
        </w:rPr>
        <w:t xml:space="preserve">  </w:t>
      </w:r>
      <w:r w:rsidRPr="0047494E">
        <w:rPr>
          <w:rFonts w:ascii="Segoe UI" w:hAnsi="Segoe UI" w:cs="Segoe UI"/>
        </w:rPr>
        <w:t xml:space="preserve">Create </w:t>
      </w:r>
      <w:r w:rsidRPr="0047494E">
        <w:rPr>
          <w:rFonts w:ascii="Segoe UI" w:hAnsi="Segoe UI" w:cs="Segoe UI"/>
        </w:rPr>
        <w:t>the</w:t>
      </w:r>
      <w:r w:rsidRPr="0047494E">
        <w:rPr>
          <w:rFonts w:ascii="Segoe UI" w:hAnsi="Segoe UI" w:cs="Segoe UI"/>
        </w:rPr>
        <w:t xml:space="preserve"> new Queue with the following details</w:t>
      </w:r>
      <w:r w:rsidRPr="0047494E">
        <w:rPr>
          <w:rFonts w:ascii="Segoe UI" w:hAnsi="Segoe UI" w:cs="Segoe UI"/>
        </w:rPr>
        <w:t>:</w:t>
      </w:r>
    </w:p>
    <w:p w14:paraId="69CDAEFA" w14:textId="37BC31B0" w:rsidR="00D049B4" w:rsidRPr="0047494E" w:rsidRDefault="00D049B4" w:rsidP="00D049B4">
      <w:pPr>
        <w:pStyle w:val="ListParagraph"/>
        <w:numPr>
          <w:ilvl w:val="1"/>
          <w:numId w:val="47"/>
        </w:numPr>
        <w:spacing w:before="180" w:after="180" w:line="240" w:lineRule="auto"/>
        <w:rPr>
          <w:rFonts w:ascii="Segoe UI" w:hAnsi="Segoe UI" w:cs="Segoe UI"/>
        </w:rPr>
      </w:pPr>
      <w:r w:rsidRPr="0047494E">
        <w:rPr>
          <w:rFonts w:ascii="Segoe UI" w:hAnsi="Segoe UI" w:cs="Segoe UI"/>
          <w:b/>
          <w:bCs/>
        </w:rPr>
        <w:t>Name</w:t>
      </w:r>
      <w:r w:rsidRPr="0047494E">
        <w:rPr>
          <w:rFonts w:ascii="Segoe UI" w:hAnsi="Segoe UI" w:cs="Segoe UI"/>
        </w:rPr>
        <w:t xml:space="preserve">: Escalate </w:t>
      </w:r>
      <w:r w:rsidRPr="0047494E">
        <w:rPr>
          <w:rFonts w:ascii="Segoe UI" w:hAnsi="Segoe UI" w:cs="Segoe UI"/>
        </w:rPr>
        <w:t>t</w:t>
      </w:r>
      <w:r w:rsidRPr="0047494E">
        <w:rPr>
          <w:rFonts w:ascii="Segoe UI" w:hAnsi="Segoe UI" w:cs="Segoe UI"/>
        </w:rPr>
        <w:t>o Human</w:t>
      </w:r>
    </w:p>
    <w:p w14:paraId="12BEAB9A" w14:textId="6C489FA2" w:rsidR="00D049B4" w:rsidRPr="0047494E" w:rsidRDefault="00D049B4" w:rsidP="00D049B4">
      <w:pPr>
        <w:pStyle w:val="ListParagraph"/>
        <w:numPr>
          <w:ilvl w:val="1"/>
          <w:numId w:val="47"/>
        </w:numPr>
        <w:spacing w:before="180" w:after="180" w:line="240" w:lineRule="auto"/>
        <w:rPr>
          <w:rFonts w:ascii="Segoe UI" w:hAnsi="Segoe UI" w:cs="Segoe UI"/>
        </w:rPr>
      </w:pPr>
      <w:r w:rsidRPr="0047494E">
        <w:rPr>
          <w:rFonts w:ascii="Segoe UI" w:hAnsi="Segoe UI" w:cs="Segoe UI"/>
          <w:b/>
          <w:bCs/>
        </w:rPr>
        <w:t xml:space="preserve">Type: </w:t>
      </w:r>
      <w:r w:rsidRPr="0047494E">
        <w:rPr>
          <w:rFonts w:ascii="Segoe UI" w:hAnsi="Segoe UI" w:cs="Segoe UI"/>
        </w:rPr>
        <w:t>Messaging</w:t>
      </w:r>
    </w:p>
    <w:p w14:paraId="37C9F34F" w14:textId="3263549C" w:rsidR="00D049B4" w:rsidRPr="0047494E" w:rsidRDefault="00D049B4" w:rsidP="00D049B4">
      <w:pPr>
        <w:pStyle w:val="ListParagraph"/>
        <w:numPr>
          <w:ilvl w:val="1"/>
          <w:numId w:val="47"/>
        </w:numPr>
        <w:spacing w:before="180" w:after="180" w:line="240" w:lineRule="auto"/>
        <w:rPr>
          <w:rFonts w:ascii="Segoe UI" w:hAnsi="Segoe UI" w:cs="Segoe UI"/>
        </w:rPr>
      </w:pPr>
      <w:r w:rsidRPr="0047494E">
        <w:rPr>
          <w:rFonts w:ascii="Segoe UI" w:hAnsi="Segoe UI" w:cs="Segoe UI"/>
          <w:b/>
          <w:bCs/>
        </w:rPr>
        <w:t>Group number</w:t>
      </w:r>
      <w:r w:rsidRPr="0047494E">
        <w:rPr>
          <w:rFonts w:ascii="Segoe UI" w:hAnsi="Segoe UI" w:cs="Segoe UI"/>
        </w:rPr>
        <w:t xml:space="preserve">: </w:t>
      </w:r>
      <w:r w:rsidRPr="0047494E">
        <w:rPr>
          <w:rFonts w:ascii="Segoe UI" w:hAnsi="Segoe UI" w:cs="Segoe UI"/>
        </w:rPr>
        <w:t>[any number]</w:t>
      </w:r>
    </w:p>
    <w:p w14:paraId="5987F8A9" w14:textId="77777777" w:rsidR="00D049B4" w:rsidRPr="0047494E" w:rsidRDefault="00D049B4" w:rsidP="00D049B4">
      <w:pPr>
        <w:pStyle w:val="ListParagraph"/>
        <w:numPr>
          <w:ilvl w:val="1"/>
          <w:numId w:val="47"/>
        </w:numPr>
        <w:spacing w:before="180" w:after="180" w:line="240" w:lineRule="auto"/>
        <w:rPr>
          <w:rFonts w:ascii="Segoe UI" w:hAnsi="Segoe UI" w:cs="Segoe UI"/>
        </w:rPr>
      </w:pPr>
      <w:r w:rsidRPr="0047494E">
        <w:rPr>
          <w:rFonts w:ascii="Segoe UI" w:hAnsi="Segoe UI" w:cs="Segoe UI"/>
        </w:rPr>
        <w:lastRenderedPageBreak/>
        <w:t xml:space="preserve">Click </w:t>
      </w:r>
      <w:r w:rsidRPr="0047494E">
        <w:rPr>
          <w:rFonts w:ascii="Segoe UI" w:hAnsi="Segoe UI" w:cs="Segoe UI"/>
          <w:b/>
          <w:bCs/>
        </w:rPr>
        <w:t>Create</w:t>
      </w:r>
      <w:r w:rsidRPr="0047494E">
        <w:rPr>
          <w:rFonts w:ascii="Segoe UI" w:hAnsi="Segoe UI" w:cs="Segoe UI"/>
        </w:rPr>
        <w:t xml:space="preserve">.  </w:t>
      </w:r>
    </w:p>
    <w:p w14:paraId="505B58DD" w14:textId="2F61EF38" w:rsidR="00D049B4" w:rsidRPr="0047494E" w:rsidRDefault="00D049B4" w:rsidP="003D0972">
      <w:pPr>
        <w:pStyle w:val="ListParagraph"/>
        <w:ind w:left="870"/>
        <w:rPr>
          <w:rFonts w:ascii="Segoe UI" w:hAnsi="Segoe UI" w:cs="Segoe UI"/>
        </w:rPr>
      </w:pPr>
      <w:r w:rsidRPr="0047494E">
        <w:rPr>
          <w:rFonts w:ascii="Segoe UI" w:hAnsi="Segoe UI" w:cs="Segoe UI"/>
        </w:rPr>
        <w:drawing>
          <wp:inline distT="0" distB="0" distL="0" distR="0" wp14:anchorId="3C48BD52" wp14:editId="79BE8D3B">
            <wp:extent cx="6333886" cy="3790950"/>
            <wp:effectExtent l="19050" t="19050" r="10160" b="1905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9"/>
                    <a:stretch>
                      <a:fillRect/>
                    </a:stretch>
                  </pic:blipFill>
                  <pic:spPr>
                    <a:xfrm>
                      <a:off x="0" y="0"/>
                      <a:ext cx="6350646" cy="3800981"/>
                    </a:xfrm>
                    <a:prstGeom prst="rect">
                      <a:avLst/>
                    </a:prstGeom>
                    <a:ln w="6350">
                      <a:solidFill>
                        <a:schemeClr val="tx1"/>
                      </a:solidFill>
                    </a:ln>
                  </pic:spPr>
                </pic:pic>
              </a:graphicData>
            </a:graphic>
          </wp:inline>
        </w:drawing>
      </w:r>
    </w:p>
    <w:p w14:paraId="4165F8D0" w14:textId="77777777" w:rsidR="003D0972" w:rsidRPr="0047494E" w:rsidRDefault="003D0972" w:rsidP="00D049B4">
      <w:pPr>
        <w:pStyle w:val="ListParagraph"/>
        <w:ind w:hanging="360"/>
        <w:rPr>
          <w:rFonts w:ascii="Segoe UI" w:hAnsi="Segoe UI" w:cs="Segoe UI"/>
        </w:rPr>
      </w:pPr>
    </w:p>
    <w:p w14:paraId="7F6F9455" w14:textId="40D71750" w:rsidR="00D049B4" w:rsidRPr="0047494E" w:rsidRDefault="003D0972" w:rsidP="00D049B4">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The new Queue record will open and contain a “</w:t>
      </w:r>
      <w:r w:rsidR="00D049B4" w:rsidRPr="0047494E">
        <w:rPr>
          <w:rFonts w:ascii="Segoe UI" w:hAnsi="Segoe UI" w:cs="Segoe UI"/>
        </w:rPr>
        <w:t>Users</w:t>
      </w:r>
      <w:r w:rsidRPr="0047494E">
        <w:rPr>
          <w:rFonts w:ascii="Segoe UI" w:hAnsi="Segoe UI" w:cs="Segoe UI"/>
        </w:rPr>
        <w:t>”</w:t>
      </w:r>
      <w:r w:rsidR="00D049B4" w:rsidRPr="0047494E">
        <w:rPr>
          <w:rFonts w:ascii="Segoe UI" w:hAnsi="Segoe UI" w:cs="Segoe UI"/>
        </w:rPr>
        <w:t xml:space="preserve"> </w:t>
      </w:r>
      <w:proofErr w:type="spellStart"/>
      <w:r w:rsidR="00D049B4" w:rsidRPr="0047494E">
        <w:rPr>
          <w:rFonts w:ascii="Segoe UI" w:hAnsi="Segoe UI" w:cs="Segoe UI"/>
          <w:b/>
          <w:bCs/>
        </w:rPr>
        <w:t>subgrid</w:t>
      </w:r>
      <w:proofErr w:type="spellEnd"/>
      <w:r w:rsidR="00D049B4" w:rsidRPr="0047494E">
        <w:rPr>
          <w:rFonts w:ascii="Segoe UI" w:hAnsi="Segoe UI" w:cs="Segoe UI"/>
        </w:rPr>
        <w:t xml:space="preserve">. </w:t>
      </w:r>
      <w:r w:rsidRPr="0047494E">
        <w:rPr>
          <w:rFonts w:ascii="Segoe UI" w:hAnsi="Segoe UI" w:cs="Segoe UI"/>
        </w:rPr>
        <w:t xml:space="preserve">Select </w:t>
      </w:r>
      <w:r w:rsidRPr="0047494E">
        <w:rPr>
          <w:rFonts w:ascii="Segoe UI" w:hAnsi="Segoe UI" w:cs="Segoe UI"/>
          <w:b/>
          <w:bCs/>
        </w:rPr>
        <w:t>Add users</w:t>
      </w:r>
      <w:r w:rsidR="00744B4F" w:rsidRPr="0047494E">
        <w:rPr>
          <w:rFonts w:ascii="Segoe UI" w:hAnsi="Segoe UI" w:cs="Segoe UI"/>
          <w:b/>
          <w:bCs/>
        </w:rPr>
        <w:t xml:space="preserve"> </w:t>
      </w:r>
      <w:r w:rsidR="00744B4F" w:rsidRPr="0047494E">
        <w:rPr>
          <w:rFonts w:ascii="Segoe UI" w:hAnsi="Segoe UI" w:cs="Segoe UI"/>
        </w:rPr>
        <w:t xml:space="preserve">in the </w:t>
      </w:r>
      <w:proofErr w:type="spellStart"/>
      <w:r w:rsidR="00744B4F" w:rsidRPr="0047494E">
        <w:rPr>
          <w:rFonts w:ascii="Segoe UI" w:hAnsi="Segoe UI" w:cs="Segoe UI"/>
        </w:rPr>
        <w:t>subgrid</w:t>
      </w:r>
      <w:proofErr w:type="spellEnd"/>
      <w:r w:rsidRPr="0047494E">
        <w:rPr>
          <w:rFonts w:ascii="Segoe UI" w:hAnsi="Segoe UI" w:cs="Segoe UI"/>
        </w:rPr>
        <w:t>.</w:t>
      </w:r>
    </w:p>
    <w:p w14:paraId="1CB4637B" w14:textId="6FD53B94" w:rsidR="00D049B4" w:rsidRPr="0047494E" w:rsidRDefault="003D0972" w:rsidP="00744B4F">
      <w:pPr>
        <w:pStyle w:val="ListParagraph"/>
        <w:spacing w:before="180" w:after="180" w:line="240" w:lineRule="auto"/>
        <w:rPr>
          <w:rFonts w:ascii="Segoe UI" w:hAnsi="Segoe UI" w:cs="Segoe UI"/>
        </w:rPr>
      </w:pPr>
      <w:r w:rsidRPr="0047494E">
        <w:rPr>
          <w:rFonts w:ascii="Segoe UI" w:hAnsi="Segoe UI" w:cs="Segoe UI"/>
          <w:noProof/>
        </w:rPr>
        <mc:AlternateContent>
          <mc:Choice Requires="wps">
            <w:drawing>
              <wp:anchor distT="0" distB="0" distL="114300" distR="114300" simplePos="0" relativeHeight="251662376" behindDoc="0" locked="0" layoutInCell="1" allowOverlap="1" wp14:anchorId="13499F49" wp14:editId="7978594A">
                <wp:simplePos x="0" y="0"/>
                <wp:positionH relativeFrom="column">
                  <wp:posOffset>3771900</wp:posOffset>
                </wp:positionH>
                <wp:positionV relativeFrom="paragraph">
                  <wp:posOffset>1352550</wp:posOffset>
                </wp:positionV>
                <wp:extent cx="730250" cy="222250"/>
                <wp:effectExtent l="0" t="0" r="12700" b="25400"/>
                <wp:wrapNone/>
                <wp:docPr id="52" name="Rectangle 52"/>
                <wp:cNvGraphicFramePr/>
                <a:graphic xmlns:a="http://schemas.openxmlformats.org/drawingml/2006/main">
                  <a:graphicData uri="http://schemas.microsoft.com/office/word/2010/wordprocessingShape">
                    <wps:wsp>
                      <wps:cNvSpPr/>
                      <wps:spPr>
                        <a:xfrm>
                          <a:off x="0" y="0"/>
                          <a:ext cx="730250" cy="22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6CA91A" id="Rectangle 52" o:spid="_x0000_s1026" style="position:absolute;margin-left:297pt;margin-top:106.5pt;width:57.5pt;height:17.5pt;z-index:251662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" filled="f" strokecolor="red" strokeweight="1pt"/>
            </w:pict>
          </mc:Fallback>
        </mc:AlternateContent>
      </w:r>
      <w:r w:rsidR="00D049B4" w:rsidRPr="0047494E">
        <w:rPr>
          <w:rFonts w:ascii="Segoe UI" w:hAnsi="Segoe UI" w:cs="Segoe UI"/>
        </w:rPr>
        <w:drawing>
          <wp:inline distT="0" distB="0" distL="0" distR="0" wp14:anchorId="2C34B6A6" wp14:editId="2E02322C">
            <wp:extent cx="6477000" cy="3561750"/>
            <wp:effectExtent l="19050" t="19050" r="19050" b="19685"/>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80"/>
                    <a:stretch>
                      <a:fillRect/>
                    </a:stretch>
                  </pic:blipFill>
                  <pic:spPr>
                    <a:xfrm>
                      <a:off x="0" y="0"/>
                      <a:ext cx="6490126" cy="3568968"/>
                    </a:xfrm>
                    <a:prstGeom prst="rect">
                      <a:avLst/>
                    </a:prstGeom>
                    <a:ln w="6350">
                      <a:solidFill>
                        <a:schemeClr val="tx1"/>
                      </a:solidFill>
                    </a:ln>
                  </pic:spPr>
                </pic:pic>
              </a:graphicData>
            </a:graphic>
          </wp:inline>
        </w:drawing>
      </w:r>
    </w:p>
    <w:p w14:paraId="625B9450" w14:textId="77777777" w:rsidR="00744B4F" w:rsidRPr="0047494E" w:rsidRDefault="00744B4F" w:rsidP="00744B4F">
      <w:pPr>
        <w:pStyle w:val="ListParagraph"/>
        <w:spacing w:before="180" w:after="180" w:line="240" w:lineRule="auto"/>
        <w:rPr>
          <w:rFonts w:ascii="Segoe UI" w:hAnsi="Segoe UI" w:cs="Segoe UI"/>
        </w:rPr>
      </w:pPr>
    </w:p>
    <w:p w14:paraId="28BF64B7" w14:textId="4F5ED9B5" w:rsidR="00D049B4" w:rsidRPr="0047494E" w:rsidRDefault="00D049B4" w:rsidP="00744B4F">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b/>
          <w:bCs/>
        </w:rPr>
        <w:t>Search</w:t>
      </w:r>
      <w:r w:rsidRPr="0047494E">
        <w:rPr>
          <w:rFonts w:ascii="Segoe UI" w:hAnsi="Segoe UI" w:cs="Segoe UI"/>
        </w:rPr>
        <w:t xml:space="preserve"> </w:t>
      </w:r>
      <w:r w:rsidRPr="0047494E">
        <w:rPr>
          <w:rFonts w:ascii="Segoe UI" w:hAnsi="Segoe UI" w:cs="Segoe UI"/>
          <w:b/>
          <w:bCs/>
        </w:rPr>
        <w:t>for your user</w:t>
      </w:r>
      <w:r w:rsidRPr="0047494E">
        <w:rPr>
          <w:rFonts w:ascii="Segoe UI" w:hAnsi="Segoe UI" w:cs="Segoe UI"/>
        </w:rPr>
        <w:t xml:space="preserve"> and </w:t>
      </w:r>
      <w:r w:rsidRPr="0047494E">
        <w:rPr>
          <w:rFonts w:ascii="Segoe UI" w:hAnsi="Segoe UI" w:cs="Segoe UI"/>
          <w:b/>
          <w:bCs/>
        </w:rPr>
        <w:t>add</w:t>
      </w:r>
      <w:r w:rsidRPr="0047494E">
        <w:rPr>
          <w:rFonts w:ascii="Segoe UI" w:hAnsi="Segoe UI" w:cs="Segoe UI"/>
        </w:rPr>
        <w:t xml:space="preserve"> it to the queue</w:t>
      </w:r>
      <w:r w:rsidR="00744B4F" w:rsidRPr="0047494E">
        <w:rPr>
          <w:rFonts w:ascii="Segoe UI" w:hAnsi="Segoe UI" w:cs="Segoe UI"/>
        </w:rPr>
        <w:t>.</w:t>
      </w:r>
    </w:p>
    <w:p w14:paraId="51877F45" w14:textId="2106A8D6" w:rsidR="00D049B4" w:rsidRPr="0047494E" w:rsidRDefault="00744B4F" w:rsidP="00755E76">
      <w:pPr>
        <w:pStyle w:val="ListParagraph"/>
        <w:spacing w:before="180" w:after="180" w:line="240" w:lineRule="auto"/>
        <w:ind w:left="1440" w:hanging="720"/>
        <w:rPr>
          <w:rFonts w:ascii="Segoe UI" w:hAnsi="Segoe UI" w:cs="Segoe UI"/>
        </w:rPr>
      </w:pPr>
      <w:r w:rsidRPr="0047494E">
        <w:rPr>
          <w:rFonts w:ascii="Segoe UI" w:hAnsi="Segoe UI" w:cs="Segoe UI"/>
        </w:rPr>
        <w:lastRenderedPageBreak/>
        <w:drawing>
          <wp:inline distT="0" distB="0" distL="0" distR="0" wp14:anchorId="67B6A2C1" wp14:editId="47EE635F">
            <wp:extent cx="6597650" cy="1934700"/>
            <wp:effectExtent l="19050" t="19050" r="12700" b="279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1"/>
                    <a:stretch>
                      <a:fillRect/>
                    </a:stretch>
                  </pic:blipFill>
                  <pic:spPr>
                    <a:xfrm>
                      <a:off x="0" y="0"/>
                      <a:ext cx="6618570" cy="1940835"/>
                    </a:xfrm>
                    <a:prstGeom prst="rect">
                      <a:avLst/>
                    </a:prstGeom>
                    <a:ln w="6350">
                      <a:solidFill>
                        <a:schemeClr val="tx1"/>
                      </a:solidFill>
                    </a:ln>
                  </pic:spPr>
                </pic:pic>
              </a:graphicData>
            </a:graphic>
          </wp:inline>
        </w:drawing>
      </w:r>
    </w:p>
    <w:p w14:paraId="0CCBB4F6" w14:textId="77777777" w:rsidR="00744B4F" w:rsidRPr="0047494E" w:rsidRDefault="00744B4F" w:rsidP="00744B4F">
      <w:pPr>
        <w:pStyle w:val="ListParagraph"/>
        <w:spacing w:before="180" w:after="180" w:line="240" w:lineRule="auto"/>
        <w:ind w:left="1080" w:hanging="720"/>
        <w:rPr>
          <w:rFonts w:ascii="Segoe UI" w:hAnsi="Segoe UI" w:cs="Segoe UI"/>
        </w:rPr>
      </w:pPr>
    </w:p>
    <w:p w14:paraId="562A5C26" w14:textId="49CE76C9" w:rsidR="00D049B4" w:rsidRPr="0047494E" w:rsidRDefault="00D049B4" w:rsidP="00D049B4">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 xml:space="preserve">The user is now added to the queue </w:t>
      </w:r>
      <w:r w:rsidR="007134A1" w:rsidRPr="0047494E">
        <w:rPr>
          <w:rFonts w:ascii="Segoe UI" w:hAnsi="Segoe UI" w:cs="Segoe UI"/>
        </w:rPr>
        <w:t xml:space="preserve">with the </w:t>
      </w:r>
      <w:r w:rsidR="007134A1" w:rsidRPr="0047494E">
        <w:rPr>
          <w:rFonts w:ascii="Segoe UI" w:hAnsi="Segoe UI" w:cs="Segoe UI"/>
          <w:b/>
          <w:bCs/>
        </w:rPr>
        <w:t>a</w:t>
      </w:r>
      <w:r w:rsidRPr="0047494E">
        <w:rPr>
          <w:rFonts w:ascii="Segoe UI" w:hAnsi="Segoe UI" w:cs="Segoe UI"/>
          <w:b/>
          <w:bCs/>
        </w:rPr>
        <w:t>gent</w:t>
      </w:r>
      <w:r w:rsidR="007134A1" w:rsidRPr="0047494E">
        <w:rPr>
          <w:rFonts w:ascii="Segoe UI" w:hAnsi="Segoe UI" w:cs="Segoe UI"/>
          <w:b/>
          <w:bCs/>
        </w:rPr>
        <w:t xml:space="preserve"> </w:t>
      </w:r>
      <w:r w:rsidR="007134A1" w:rsidRPr="0047494E">
        <w:rPr>
          <w:rFonts w:ascii="Segoe UI" w:hAnsi="Segoe UI" w:cs="Segoe UI"/>
        </w:rPr>
        <w:t>role</w:t>
      </w:r>
      <w:r w:rsidR="00744B4F" w:rsidRPr="0047494E">
        <w:rPr>
          <w:rFonts w:ascii="Segoe UI" w:hAnsi="Segoe UI" w:cs="Segoe UI"/>
          <w:b/>
          <w:bCs/>
        </w:rPr>
        <w:t>.</w:t>
      </w:r>
    </w:p>
    <w:p w14:paraId="2A20EC87" w14:textId="73710B65" w:rsidR="00755E76" w:rsidRPr="0047494E" w:rsidRDefault="00744B4F" w:rsidP="00755E76">
      <w:pPr>
        <w:pStyle w:val="ListParagraph"/>
        <w:spacing w:before="180" w:after="180" w:line="240" w:lineRule="auto"/>
        <w:rPr>
          <w:rFonts w:ascii="Segoe UI" w:hAnsi="Segoe UI" w:cs="Segoe UI"/>
        </w:rPr>
      </w:pPr>
      <w:r w:rsidRPr="0047494E">
        <w:rPr>
          <w:rFonts w:ascii="Segoe UI" w:hAnsi="Segoe UI" w:cs="Segoe UI"/>
        </w:rPr>
        <w:drawing>
          <wp:inline distT="0" distB="0" distL="0" distR="0" wp14:anchorId="1D429793" wp14:editId="7C57ABFB">
            <wp:extent cx="6616700" cy="1401147"/>
            <wp:effectExtent l="19050" t="19050" r="12700" b="2794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2"/>
                    <a:stretch>
                      <a:fillRect/>
                    </a:stretch>
                  </pic:blipFill>
                  <pic:spPr>
                    <a:xfrm>
                      <a:off x="0" y="0"/>
                      <a:ext cx="6647332" cy="1407634"/>
                    </a:xfrm>
                    <a:prstGeom prst="rect">
                      <a:avLst/>
                    </a:prstGeom>
                    <a:ln w="6350">
                      <a:solidFill>
                        <a:schemeClr val="tx1"/>
                      </a:solidFill>
                    </a:ln>
                  </pic:spPr>
                </pic:pic>
              </a:graphicData>
            </a:graphic>
          </wp:inline>
        </w:drawing>
      </w:r>
    </w:p>
    <w:p w14:paraId="52CF1EBF" w14:textId="77777777" w:rsidR="00755E76" w:rsidRPr="0047494E" w:rsidRDefault="00755E76" w:rsidP="00755E76">
      <w:pPr>
        <w:pStyle w:val="ListParagraph"/>
        <w:spacing w:before="180" w:after="180" w:line="240" w:lineRule="auto"/>
        <w:rPr>
          <w:rFonts w:ascii="Segoe UI" w:hAnsi="Segoe UI" w:cs="Segoe UI"/>
        </w:rPr>
      </w:pPr>
    </w:p>
    <w:p w14:paraId="790633B5" w14:textId="06B333A2" w:rsidR="00755E76" w:rsidRPr="0047494E" w:rsidRDefault="00755E76" w:rsidP="00755E76">
      <w:pPr>
        <w:pStyle w:val="ListParagraph"/>
        <w:numPr>
          <w:ilvl w:val="0"/>
          <w:numId w:val="47"/>
        </w:numPr>
        <w:tabs>
          <w:tab w:val="clear" w:pos="510"/>
        </w:tabs>
        <w:spacing w:before="180" w:after="180" w:line="240" w:lineRule="auto"/>
        <w:ind w:left="720"/>
        <w:rPr>
          <w:rFonts w:ascii="Segoe UI" w:hAnsi="Segoe UI" w:cs="Segoe UI"/>
        </w:rPr>
      </w:pPr>
      <w:r w:rsidRPr="0047494E">
        <w:rPr>
          <w:rFonts w:ascii="Segoe UI" w:hAnsi="Segoe UI" w:cs="Segoe UI"/>
        </w:rPr>
        <w:t xml:space="preserve">Select </w:t>
      </w:r>
      <w:r w:rsidRPr="0009563F">
        <w:rPr>
          <w:rFonts w:ascii="Segoe UI" w:hAnsi="Segoe UI" w:cs="Segoe UI"/>
          <w:b/>
          <w:bCs/>
        </w:rPr>
        <w:t>Queues</w:t>
      </w:r>
      <w:r w:rsidRPr="0047494E">
        <w:rPr>
          <w:rFonts w:ascii="Segoe UI" w:hAnsi="Segoe UI" w:cs="Segoe UI"/>
        </w:rPr>
        <w:t xml:space="preserve"> on the left navigation bar and you will now see it listed in the queues </w:t>
      </w:r>
      <w:proofErr w:type="spellStart"/>
      <w:r w:rsidRPr="0047494E">
        <w:rPr>
          <w:rFonts w:ascii="Segoe UI" w:hAnsi="Segoe UI" w:cs="Segoe UI"/>
        </w:rPr>
        <w:t>subgrid</w:t>
      </w:r>
      <w:proofErr w:type="spellEnd"/>
      <w:r w:rsidRPr="0047494E">
        <w:rPr>
          <w:rFonts w:ascii="Segoe UI" w:hAnsi="Segoe UI" w:cs="Segoe UI"/>
        </w:rPr>
        <w:t>.</w:t>
      </w:r>
    </w:p>
    <w:p w14:paraId="23D091D0" w14:textId="735475C6" w:rsidR="00755E76" w:rsidRPr="00755E76" w:rsidRDefault="00755E76" w:rsidP="00755E76">
      <w:pPr>
        <w:pStyle w:val="ListParagraph"/>
        <w:spacing w:before="180" w:after="180" w:line="240" w:lineRule="auto"/>
        <w:rPr>
          <w:rFonts w:cs="Segoe UI"/>
        </w:rPr>
      </w:pPr>
      <w:r w:rsidRPr="00755E76">
        <w:rPr>
          <w:rFonts w:cs="Segoe UI"/>
        </w:rPr>
        <w:drawing>
          <wp:inline distT="0" distB="0" distL="0" distR="0" wp14:anchorId="0A371349" wp14:editId="230FF845">
            <wp:extent cx="6616700" cy="1690135"/>
            <wp:effectExtent l="19050" t="19050" r="12700" b="24765"/>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rotWithShape="1">
                    <a:blip r:embed="rId83"/>
                    <a:srcRect r="18947"/>
                    <a:stretch/>
                  </pic:blipFill>
                  <pic:spPr bwMode="auto">
                    <a:xfrm>
                      <a:off x="0" y="0"/>
                      <a:ext cx="6671623" cy="17041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CD4A47" w14:textId="50622895" w:rsidR="00D049B4" w:rsidRPr="0047494E" w:rsidRDefault="00D049B4" w:rsidP="00744B4F">
      <w:pPr>
        <w:rPr>
          <w:rFonts w:ascii="Segoe UI" w:hAnsi="Segoe UI" w:cs="Segoe UI"/>
        </w:rPr>
      </w:pPr>
      <w:r w:rsidRPr="0047494E">
        <w:rPr>
          <w:rFonts w:ascii="Segoe UI" w:hAnsi="Segoe UI" w:cs="Segoe UI"/>
          <w:b/>
          <w:bCs/>
        </w:rPr>
        <w:t>Congratulations!</w:t>
      </w:r>
      <w:r w:rsidRPr="0047494E">
        <w:rPr>
          <w:rFonts w:ascii="Segoe UI" w:hAnsi="Segoe UI" w:cs="Segoe UI"/>
        </w:rPr>
        <w:t xml:space="preserve">  You have created the necessary queue to escalate to human agent and added </w:t>
      </w:r>
      <w:r w:rsidR="00744B4F" w:rsidRPr="0047494E">
        <w:rPr>
          <w:rFonts w:ascii="Segoe UI" w:hAnsi="Segoe UI" w:cs="Segoe UI"/>
        </w:rPr>
        <w:t xml:space="preserve">your </w:t>
      </w:r>
      <w:r w:rsidRPr="0047494E">
        <w:rPr>
          <w:rFonts w:ascii="Segoe UI" w:hAnsi="Segoe UI" w:cs="Segoe UI"/>
        </w:rPr>
        <w:t>user to the messaging queue.</w:t>
      </w:r>
      <w:r w:rsidR="00755E76" w:rsidRPr="0047494E">
        <w:rPr>
          <w:rFonts w:ascii="Segoe UI" w:hAnsi="Segoe UI" w:cs="Segoe UI"/>
        </w:rPr>
        <w:t xml:space="preserve">  Now we can create the workstream to initially route to a virtual bot </w:t>
      </w:r>
      <w:r w:rsidR="00314516" w:rsidRPr="0047494E">
        <w:rPr>
          <w:rFonts w:ascii="Segoe UI" w:hAnsi="Segoe UI" w:cs="Segoe UI"/>
        </w:rPr>
        <w:t>along with routing rules to direct the user to Escalate to Human queue in the proper conditions.</w:t>
      </w:r>
    </w:p>
    <w:p w14:paraId="04D32994" w14:textId="40F5EE8D" w:rsidR="00D049B4" w:rsidRPr="0047494E" w:rsidRDefault="00D049B4" w:rsidP="00D049B4">
      <w:pPr>
        <w:pStyle w:val="ListParagraph"/>
        <w:spacing w:before="180" w:after="180" w:line="240" w:lineRule="auto"/>
        <w:rPr>
          <w:rFonts w:ascii="Segoe UI" w:hAnsi="Segoe UI" w:cs="Segoe UI"/>
        </w:rPr>
      </w:pPr>
    </w:p>
    <w:p w14:paraId="35CD7D5A" w14:textId="274EAF47" w:rsidR="007134A1" w:rsidRPr="0047494E" w:rsidRDefault="007134A1" w:rsidP="00D049B4">
      <w:pPr>
        <w:pStyle w:val="ListParagraph"/>
        <w:spacing w:before="180" w:after="180" w:line="240" w:lineRule="auto"/>
        <w:rPr>
          <w:rFonts w:ascii="Segoe UI" w:hAnsi="Segoe UI" w:cs="Segoe UI"/>
        </w:rPr>
      </w:pPr>
    </w:p>
    <w:p w14:paraId="3A36A994" w14:textId="49DC54D2" w:rsidR="00E83BAE" w:rsidRPr="0047494E" w:rsidRDefault="00E83BAE">
      <w:pPr>
        <w:rPr>
          <w:rFonts w:ascii="Segoe UI" w:hAnsi="Segoe UI" w:cs="Segoe UI"/>
        </w:rPr>
      </w:pPr>
      <w:r w:rsidRPr="0047494E">
        <w:rPr>
          <w:rFonts w:ascii="Segoe UI" w:hAnsi="Segoe UI" w:cs="Segoe UI"/>
        </w:rPr>
        <w:br w:type="page"/>
      </w:r>
    </w:p>
    <w:p w14:paraId="47D57F2B" w14:textId="7C390D1B" w:rsidR="00D1475B" w:rsidRPr="00D1475B" w:rsidRDefault="00D1475B" w:rsidP="00243B8C">
      <w:pPr>
        <w:pStyle w:val="ILSubTitle"/>
      </w:pPr>
      <w:bookmarkStart w:id="30" w:name="_Toc64003453"/>
      <w:bookmarkStart w:id="31" w:name="_Toc102378438"/>
      <w:r w:rsidRPr="00D1475B">
        <w:lastRenderedPageBreak/>
        <w:t xml:space="preserve">Task </w:t>
      </w:r>
      <w:r w:rsidR="007A62B7">
        <w:t>4</w:t>
      </w:r>
      <w:r w:rsidRPr="00D1475B">
        <w:t xml:space="preserve">: </w:t>
      </w:r>
      <w:r w:rsidR="00C51BC4">
        <w:t>Create</w:t>
      </w:r>
      <w:r w:rsidRPr="00D1475B">
        <w:t xml:space="preserve"> Work</w:t>
      </w:r>
      <w:r w:rsidR="00C51BC4">
        <w:t>s</w:t>
      </w:r>
      <w:r w:rsidRPr="00D1475B">
        <w:t>tream with Context Variables and Routing Rules</w:t>
      </w:r>
      <w:bookmarkEnd w:id="30"/>
      <w:bookmarkEnd w:id="31"/>
    </w:p>
    <w:p w14:paraId="070F8594" w14:textId="77777777" w:rsidR="00744B4F" w:rsidRDefault="00744B4F" w:rsidP="00744B4F">
      <w:pPr>
        <w:rPr>
          <w:rFonts w:ascii="Segoe UI" w:hAnsi="Segoe UI" w:cs="Segoe UI"/>
          <w:color w:val="171717"/>
          <w:shd w:val="clear" w:color="auto" w:fill="FFFFFF"/>
        </w:rPr>
      </w:pPr>
      <w:r>
        <w:rPr>
          <w:rFonts w:ascii="Segoe UI" w:hAnsi="Segoe UI" w:cs="Segoe UI"/>
          <w:color w:val="171717"/>
          <w:shd w:val="clear" w:color="auto" w:fill="FFFFFF"/>
        </w:rPr>
        <w:t xml:space="preserve">Workstreams are containers to enrich, route, and assign work items. A workstream is associated with a channel, such as live chat, voice, or case.  After a bot is added to a workstream, the incoming work item is first routed to the selected bot at runtime based off classification rules.  Learn more at </w:t>
      </w:r>
      <w:hyperlink r:id="rId84" w:history="1">
        <w:r w:rsidRPr="00D137A6">
          <w:rPr>
            <w:rStyle w:val="Hyperlink"/>
            <w:rFonts w:ascii="Segoe UI" w:hAnsi="Segoe UI" w:cs="Segoe UI"/>
            <w:shd w:val="clear" w:color="auto" w:fill="FFFFFF"/>
          </w:rPr>
          <w:t>Create workstreams for unified routing</w:t>
        </w:r>
      </w:hyperlink>
      <w:r>
        <w:rPr>
          <w:rFonts w:ascii="Segoe UI" w:hAnsi="Segoe UI" w:cs="Segoe UI"/>
          <w:color w:val="171717"/>
          <w:shd w:val="clear" w:color="auto" w:fill="FFFFFF"/>
        </w:rPr>
        <w:t>.</w:t>
      </w:r>
    </w:p>
    <w:p w14:paraId="08C575CB" w14:textId="4A3A174B" w:rsidR="00076873" w:rsidRDefault="00D1475B" w:rsidP="00076873">
      <w:pPr>
        <w:rPr>
          <w:rFonts w:ascii="Segoe UI" w:hAnsi="Segoe UI" w:cs="Segoe UI"/>
        </w:rPr>
      </w:pPr>
      <w:r w:rsidRPr="00D1475B">
        <w:rPr>
          <w:rFonts w:ascii="Segoe UI" w:hAnsi="Segoe UI" w:cs="Segoe UI"/>
        </w:rPr>
        <w:t>In this task, we will set up basic chat routing</w:t>
      </w:r>
      <w:r w:rsidR="00C51BC4">
        <w:rPr>
          <w:rFonts w:ascii="Segoe UI" w:hAnsi="Segoe UI" w:cs="Segoe UI"/>
        </w:rPr>
        <w:t xml:space="preserve"> with a new workstream</w:t>
      </w:r>
      <w:r w:rsidR="00243B8C">
        <w:rPr>
          <w:rFonts w:ascii="Segoe UI" w:hAnsi="Segoe UI" w:cs="Segoe UI"/>
        </w:rPr>
        <w:t>.  This will allow for users to chat with a bot user</w:t>
      </w:r>
      <w:r w:rsidR="00C51BC4">
        <w:rPr>
          <w:rFonts w:ascii="Segoe UI" w:hAnsi="Segoe UI" w:cs="Segoe UI"/>
        </w:rPr>
        <w:t xml:space="preserve"> initially</w:t>
      </w:r>
      <w:r w:rsidR="00243B8C">
        <w:rPr>
          <w:rFonts w:ascii="Segoe UI" w:hAnsi="Segoe UI" w:cs="Segoe UI"/>
        </w:rPr>
        <w:t xml:space="preserve"> and</w:t>
      </w:r>
      <w:r w:rsidR="00C51BC4">
        <w:rPr>
          <w:rFonts w:ascii="Segoe UI" w:hAnsi="Segoe UI" w:cs="Segoe UI"/>
        </w:rPr>
        <w:t xml:space="preserve"> route to</w:t>
      </w:r>
      <w:r w:rsidR="00243B8C">
        <w:rPr>
          <w:rFonts w:ascii="Segoe UI" w:hAnsi="Segoe UI" w:cs="Segoe UI"/>
        </w:rPr>
        <w:t xml:space="preserve"> a live human agent </w:t>
      </w:r>
      <w:r w:rsidR="00C51BC4">
        <w:rPr>
          <w:rFonts w:ascii="Segoe UI" w:hAnsi="Segoe UI" w:cs="Segoe UI"/>
        </w:rPr>
        <w:t>in the proper situation</w:t>
      </w:r>
      <w:r w:rsidR="00243B8C">
        <w:rPr>
          <w:rFonts w:ascii="Segoe UI" w:hAnsi="Segoe UI" w:cs="Segoe UI"/>
        </w:rPr>
        <w:t xml:space="preserve">. </w:t>
      </w:r>
      <w:r w:rsidR="00D84EE3">
        <w:rPr>
          <w:rFonts w:ascii="Segoe UI" w:hAnsi="Segoe UI" w:cs="Segoe UI"/>
        </w:rPr>
        <w:t xml:space="preserve">We will </w:t>
      </w:r>
      <w:r w:rsidR="0009563F">
        <w:rPr>
          <w:rFonts w:ascii="Segoe UI" w:hAnsi="Segoe UI" w:cs="Segoe UI"/>
        </w:rPr>
        <w:t xml:space="preserve">complete </w:t>
      </w:r>
      <w:r w:rsidR="00D84EE3">
        <w:rPr>
          <w:rFonts w:ascii="Segoe UI" w:hAnsi="Segoe UI" w:cs="Segoe UI"/>
        </w:rPr>
        <w:t>the following:</w:t>
      </w:r>
    </w:p>
    <w:p w14:paraId="4F084DBD" w14:textId="59EE465F" w:rsidR="00D84EE3" w:rsidRPr="00D84EE3" w:rsidRDefault="00D84EE3" w:rsidP="00E17255">
      <w:pPr>
        <w:pStyle w:val="ListParagraph"/>
        <w:numPr>
          <w:ilvl w:val="0"/>
          <w:numId w:val="88"/>
        </w:numPr>
        <w:spacing w:before="180" w:after="180" w:line="240" w:lineRule="auto"/>
        <w:rPr>
          <w:rFonts w:ascii="Segoe UI" w:hAnsi="Segoe UI" w:cs="Segoe UI"/>
        </w:rPr>
      </w:pPr>
      <w:r>
        <w:rPr>
          <w:rFonts w:ascii="Segoe UI" w:hAnsi="Segoe UI" w:cs="Segoe UI"/>
          <w:b/>
          <w:bCs/>
        </w:rPr>
        <w:t xml:space="preserve">Create </w:t>
      </w:r>
      <w:r w:rsidR="0009563F">
        <w:rPr>
          <w:rFonts w:ascii="Segoe UI" w:hAnsi="Segoe UI" w:cs="Segoe UI"/>
          <w:b/>
          <w:bCs/>
        </w:rPr>
        <w:t xml:space="preserve">a </w:t>
      </w:r>
      <w:r>
        <w:rPr>
          <w:rFonts w:ascii="Segoe UI" w:hAnsi="Segoe UI" w:cs="Segoe UI"/>
          <w:b/>
          <w:bCs/>
        </w:rPr>
        <w:t>new workstream</w:t>
      </w:r>
    </w:p>
    <w:p w14:paraId="15367FB6" w14:textId="6A172513" w:rsidR="00D84EE3" w:rsidRPr="00D84EE3" w:rsidRDefault="00D84EE3" w:rsidP="00E17255">
      <w:pPr>
        <w:pStyle w:val="ListParagraph"/>
        <w:numPr>
          <w:ilvl w:val="0"/>
          <w:numId w:val="88"/>
        </w:numPr>
        <w:spacing w:before="180" w:after="180" w:line="240" w:lineRule="auto"/>
        <w:rPr>
          <w:rFonts w:ascii="Segoe UI" w:hAnsi="Segoe UI" w:cs="Segoe UI"/>
        </w:rPr>
      </w:pPr>
      <w:r>
        <w:rPr>
          <w:rFonts w:ascii="Segoe UI" w:hAnsi="Segoe UI" w:cs="Segoe UI"/>
          <w:b/>
          <w:bCs/>
        </w:rPr>
        <w:t xml:space="preserve">Set up </w:t>
      </w:r>
      <w:r w:rsidR="00E17255">
        <w:rPr>
          <w:rFonts w:ascii="Segoe UI" w:hAnsi="Segoe UI" w:cs="Segoe UI"/>
          <w:b/>
          <w:bCs/>
        </w:rPr>
        <w:t xml:space="preserve">a live </w:t>
      </w:r>
      <w:r>
        <w:rPr>
          <w:rFonts w:ascii="Segoe UI" w:hAnsi="Segoe UI" w:cs="Segoe UI"/>
          <w:b/>
          <w:bCs/>
        </w:rPr>
        <w:t>chat channel</w:t>
      </w:r>
    </w:p>
    <w:p w14:paraId="1023061F" w14:textId="11049854" w:rsidR="00D84EE3" w:rsidRDefault="00D84EE3" w:rsidP="00E17255">
      <w:pPr>
        <w:pStyle w:val="ListParagraph"/>
        <w:numPr>
          <w:ilvl w:val="0"/>
          <w:numId w:val="88"/>
        </w:numPr>
        <w:spacing w:before="180" w:after="180" w:line="240" w:lineRule="auto"/>
        <w:rPr>
          <w:rFonts w:ascii="Segoe UI" w:hAnsi="Segoe UI" w:cs="Segoe UI"/>
        </w:rPr>
      </w:pPr>
      <w:r>
        <w:rPr>
          <w:rFonts w:ascii="Segoe UI" w:hAnsi="Segoe UI" w:cs="Segoe UI"/>
          <w:b/>
          <w:bCs/>
        </w:rPr>
        <w:t xml:space="preserve">Add </w:t>
      </w:r>
      <w:r w:rsidR="0009563F">
        <w:rPr>
          <w:rFonts w:ascii="Segoe UI" w:hAnsi="Segoe UI" w:cs="Segoe UI"/>
          <w:b/>
          <w:bCs/>
        </w:rPr>
        <w:t>b</w:t>
      </w:r>
      <w:r>
        <w:rPr>
          <w:rFonts w:ascii="Segoe UI" w:hAnsi="Segoe UI" w:cs="Segoe UI"/>
          <w:b/>
          <w:bCs/>
        </w:rPr>
        <w:t xml:space="preserve">ot for </w:t>
      </w:r>
      <w:r w:rsidR="0009563F">
        <w:rPr>
          <w:rFonts w:ascii="Segoe UI" w:hAnsi="Segoe UI" w:cs="Segoe UI"/>
          <w:b/>
          <w:bCs/>
        </w:rPr>
        <w:t>i</w:t>
      </w:r>
      <w:r w:rsidR="00314516">
        <w:rPr>
          <w:rFonts w:ascii="Segoe UI" w:hAnsi="Segoe UI" w:cs="Segoe UI"/>
          <w:b/>
          <w:bCs/>
        </w:rPr>
        <w:t>nitial</w:t>
      </w:r>
      <w:r>
        <w:rPr>
          <w:rFonts w:ascii="Segoe UI" w:hAnsi="Segoe UI" w:cs="Segoe UI"/>
          <w:b/>
          <w:bCs/>
        </w:rPr>
        <w:t xml:space="preserve"> routing</w:t>
      </w:r>
      <w:r w:rsidR="00303E7F" w:rsidRPr="00D84EE3">
        <w:rPr>
          <w:rFonts w:ascii="Segoe UI" w:hAnsi="Segoe UI" w:cs="Segoe UI"/>
        </w:rPr>
        <w:t>:</w:t>
      </w:r>
      <w:r w:rsidR="00D1475B" w:rsidRPr="00076873">
        <w:rPr>
          <w:rFonts w:ascii="Segoe UI" w:hAnsi="Segoe UI" w:cs="Segoe UI"/>
        </w:rPr>
        <w:t xml:space="preserve"> </w:t>
      </w:r>
      <w:r w:rsidR="00C51BC4">
        <w:rPr>
          <w:rFonts w:ascii="Segoe UI" w:hAnsi="Segoe UI" w:cs="Segoe UI"/>
        </w:rPr>
        <w:t>I</w:t>
      </w:r>
      <w:r w:rsidR="00D1475B" w:rsidRPr="00076873">
        <w:rPr>
          <w:rFonts w:ascii="Segoe UI" w:hAnsi="Segoe UI" w:cs="Segoe UI"/>
        </w:rPr>
        <w:t xml:space="preserve">nitial </w:t>
      </w:r>
      <w:r w:rsidR="00FC5A23">
        <w:rPr>
          <w:rFonts w:ascii="Segoe UI" w:hAnsi="Segoe UI" w:cs="Segoe UI"/>
        </w:rPr>
        <w:t xml:space="preserve">customer </w:t>
      </w:r>
      <w:r w:rsidR="00D1475B" w:rsidRPr="00076873">
        <w:rPr>
          <w:rFonts w:ascii="Segoe UI" w:hAnsi="Segoe UI" w:cs="Segoe UI"/>
        </w:rPr>
        <w:t xml:space="preserve">conversation </w:t>
      </w:r>
      <w:r w:rsidR="00C51BC4">
        <w:rPr>
          <w:rFonts w:ascii="Segoe UI" w:hAnsi="Segoe UI" w:cs="Segoe UI"/>
        </w:rPr>
        <w:t>is directed to the Azure</w:t>
      </w:r>
      <w:r w:rsidR="00FC5A23">
        <w:rPr>
          <w:rFonts w:ascii="Segoe UI" w:hAnsi="Segoe UI" w:cs="Segoe UI"/>
        </w:rPr>
        <w:t xml:space="preserve"> Health Bo</w:t>
      </w:r>
      <w:r w:rsidR="00314516">
        <w:rPr>
          <w:rFonts w:ascii="Segoe UI" w:hAnsi="Segoe UI" w:cs="Segoe UI"/>
        </w:rPr>
        <w:t>t</w:t>
      </w:r>
    </w:p>
    <w:p w14:paraId="1E8ABF8B" w14:textId="7E8B1846" w:rsidR="00FB4FE7" w:rsidRDefault="00D84EE3" w:rsidP="0009563F">
      <w:pPr>
        <w:pStyle w:val="ListParagraph"/>
        <w:numPr>
          <w:ilvl w:val="0"/>
          <w:numId w:val="88"/>
        </w:numPr>
        <w:spacing w:before="180" w:after="180" w:line="240" w:lineRule="auto"/>
        <w:rPr>
          <w:rFonts w:ascii="Segoe UI" w:hAnsi="Segoe UI" w:cs="Segoe UI"/>
        </w:rPr>
      </w:pPr>
      <w:r>
        <w:rPr>
          <w:rFonts w:ascii="Segoe UI" w:hAnsi="Segoe UI" w:cs="Segoe UI"/>
          <w:b/>
          <w:bCs/>
        </w:rPr>
        <w:t>Create context variable and routing rule to escalate to h</w:t>
      </w:r>
      <w:r w:rsidR="00303E7F" w:rsidRPr="00D84EE3">
        <w:rPr>
          <w:rFonts w:ascii="Segoe UI" w:hAnsi="Segoe UI" w:cs="Segoe UI"/>
          <w:b/>
          <w:bCs/>
        </w:rPr>
        <w:t xml:space="preserve">uman </w:t>
      </w:r>
      <w:r>
        <w:rPr>
          <w:rFonts w:ascii="Segoe UI" w:hAnsi="Segoe UI" w:cs="Segoe UI"/>
          <w:b/>
          <w:bCs/>
        </w:rPr>
        <w:t>agent</w:t>
      </w:r>
      <w:r w:rsidR="00303E7F" w:rsidRPr="00D84EE3">
        <w:rPr>
          <w:rFonts w:ascii="Segoe UI" w:hAnsi="Segoe UI" w:cs="Segoe UI"/>
        </w:rPr>
        <w:t xml:space="preserve">: </w:t>
      </w:r>
      <w:r w:rsidR="009A3809" w:rsidRPr="00D84EE3">
        <w:rPr>
          <w:rFonts w:ascii="Segoe UI" w:hAnsi="Segoe UI" w:cs="Segoe UI"/>
        </w:rPr>
        <w:t>W</w:t>
      </w:r>
      <w:r w:rsidR="00D1475B" w:rsidRPr="00D84EE3">
        <w:rPr>
          <w:rFonts w:ascii="Segoe UI" w:hAnsi="Segoe UI" w:cs="Segoe UI"/>
        </w:rPr>
        <w:t xml:space="preserve">hen context variable </w:t>
      </w:r>
      <w:r w:rsidR="00D1475B" w:rsidRPr="00D84EE3">
        <w:rPr>
          <w:rFonts w:ascii="Segoe UI" w:hAnsi="Segoe UI" w:cs="Segoe UI"/>
          <w:b/>
          <w:bCs/>
        </w:rPr>
        <w:t>EscalateToAgent</w:t>
      </w:r>
      <w:r w:rsidR="00D1475B" w:rsidRPr="00D84EE3">
        <w:rPr>
          <w:rFonts w:ascii="Segoe UI" w:hAnsi="Segoe UI" w:cs="Segoe UI"/>
        </w:rPr>
        <w:t xml:space="preserve"> is present and set to 1,</w:t>
      </w:r>
      <w:r w:rsidR="009A3809" w:rsidRPr="00D84EE3">
        <w:rPr>
          <w:rFonts w:ascii="Segoe UI" w:hAnsi="Segoe UI" w:cs="Segoe UI"/>
        </w:rPr>
        <w:t xml:space="preserve"> we</w:t>
      </w:r>
      <w:r w:rsidR="00D1475B" w:rsidRPr="00D84EE3">
        <w:rPr>
          <w:rFonts w:ascii="Segoe UI" w:hAnsi="Segoe UI" w:cs="Segoe UI"/>
        </w:rPr>
        <w:t xml:space="preserve"> route to </w:t>
      </w:r>
      <w:r w:rsidR="009A3809" w:rsidRPr="00D84EE3">
        <w:rPr>
          <w:rFonts w:ascii="Segoe UI" w:hAnsi="Segoe UI" w:cs="Segoe UI"/>
        </w:rPr>
        <w:t>the</w:t>
      </w:r>
      <w:r w:rsidR="00D1475B" w:rsidRPr="00D84EE3">
        <w:rPr>
          <w:rFonts w:ascii="Segoe UI" w:hAnsi="Segoe UI" w:cs="Segoe UI"/>
        </w:rPr>
        <w:t xml:space="preserve"> </w:t>
      </w:r>
      <w:r w:rsidR="00C51BC4" w:rsidRPr="00D84EE3">
        <w:rPr>
          <w:rFonts w:ascii="Segoe UI" w:hAnsi="Segoe UI" w:cs="Segoe UI"/>
        </w:rPr>
        <w:t xml:space="preserve">“Escalate to Human” </w:t>
      </w:r>
      <w:r w:rsidR="00D1475B" w:rsidRPr="00D84EE3">
        <w:rPr>
          <w:rFonts w:ascii="Segoe UI" w:hAnsi="Segoe UI" w:cs="Segoe UI"/>
        </w:rPr>
        <w:t xml:space="preserve">queue </w:t>
      </w:r>
      <w:r w:rsidR="00C51BC4" w:rsidRPr="00D84EE3">
        <w:rPr>
          <w:rFonts w:ascii="Segoe UI" w:hAnsi="Segoe UI" w:cs="Segoe UI"/>
        </w:rPr>
        <w:t xml:space="preserve">we previously set up </w:t>
      </w:r>
      <w:r w:rsidR="0009563F">
        <w:rPr>
          <w:rFonts w:ascii="Segoe UI" w:hAnsi="Segoe UI" w:cs="Segoe UI"/>
        </w:rPr>
        <w:t>with our user as an agent</w:t>
      </w:r>
      <w:r w:rsidR="00C51BC4" w:rsidRPr="00D84EE3">
        <w:rPr>
          <w:rFonts w:ascii="Segoe UI" w:hAnsi="Segoe UI" w:cs="Segoe UI"/>
        </w:rPr>
        <w:t xml:space="preserve"> </w:t>
      </w:r>
      <w:r w:rsidR="009A3809" w:rsidRPr="00D84EE3">
        <w:rPr>
          <w:rFonts w:ascii="Segoe UI" w:hAnsi="Segoe UI" w:cs="Segoe UI"/>
        </w:rPr>
        <w:t>who</w:t>
      </w:r>
      <w:r w:rsidR="00D1475B" w:rsidRPr="00D84EE3">
        <w:rPr>
          <w:rFonts w:ascii="Segoe UI" w:hAnsi="Segoe UI" w:cs="Segoe UI"/>
        </w:rPr>
        <w:t xml:space="preserve"> can take </w:t>
      </w:r>
      <w:r w:rsidR="009A3809" w:rsidRPr="00D84EE3">
        <w:rPr>
          <w:rFonts w:ascii="Segoe UI" w:hAnsi="Segoe UI" w:cs="Segoe UI"/>
        </w:rPr>
        <w:t>over</w:t>
      </w:r>
      <w:r w:rsidR="00D1475B" w:rsidRPr="00D84EE3">
        <w:rPr>
          <w:rFonts w:ascii="Segoe UI" w:hAnsi="Segoe UI" w:cs="Segoe UI"/>
        </w:rPr>
        <w:t xml:space="preserve"> </w:t>
      </w:r>
      <w:r w:rsidR="00C51BC4" w:rsidRPr="00D84EE3">
        <w:rPr>
          <w:rFonts w:ascii="Segoe UI" w:hAnsi="Segoe UI" w:cs="Segoe UI"/>
        </w:rPr>
        <w:t xml:space="preserve">the </w:t>
      </w:r>
      <w:r w:rsidR="00D1475B" w:rsidRPr="00D84EE3">
        <w:rPr>
          <w:rFonts w:ascii="Segoe UI" w:hAnsi="Segoe UI" w:cs="Segoe UI"/>
        </w:rPr>
        <w:t>conversation.</w:t>
      </w:r>
    </w:p>
    <w:p w14:paraId="392F2633" w14:textId="07B5ED78" w:rsidR="0009563F" w:rsidRPr="0009563F" w:rsidRDefault="0009563F" w:rsidP="0009563F">
      <w:pPr>
        <w:pStyle w:val="ListParagraph"/>
        <w:spacing w:before="180" w:after="180" w:line="240" w:lineRule="auto"/>
        <w:ind w:left="870"/>
        <w:rPr>
          <w:rFonts w:ascii="Segoe UI" w:hAnsi="Segoe UI" w:cs="Segoe UI"/>
        </w:rPr>
      </w:pPr>
    </w:p>
    <w:p w14:paraId="6818CB9A" w14:textId="0886798A" w:rsidR="00D1475B" w:rsidRPr="004C02E2" w:rsidRDefault="00D1475B" w:rsidP="00CA02B6">
      <w:pPr>
        <w:pStyle w:val="ListParagraph"/>
        <w:numPr>
          <w:ilvl w:val="0"/>
          <w:numId w:val="40"/>
        </w:numPr>
        <w:spacing w:before="180" w:after="180" w:line="240" w:lineRule="auto"/>
        <w:rPr>
          <w:rFonts w:ascii="Segoe UI" w:hAnsi="Segoe UI" w:cs="Segoe UI"/>
        </w:rPr>
      </w:pPr>
      <w:r w:rsidRPr="00D1475B">
        <w:rPr>
          <w:rFonts w:ascii="Segoe UI" w:hAnsi="Segoe UI" w:cs="Segoe UI"/>
        </w:rPr>
        <w:t xml:space="preserve">Navigate to </w:t>
      </w:r>
      <w:r w:rsidRPr="00D1475B">
        <w:rPr>
          <w:rFonts w:ascii="Segoe UI" w:hAnsi="Segoe UI" w:cs="Segoe UI"/>
          <w:b/>
          <w:bCs/>
        </w:rPr>
        <w:t>Work</w:t>
      </w:r>
      <w:r w:rsidR="00314516">
        <w:rPr>
          <w:rFonts w:ascii="Segoe UI" w:hAnsi="Segoe UI" w:cs="Segoe UI"/>
          <w:b/>
          <w:bCs/>
        </w:rPr>
        <w:t>st</w:t>
      </w:r>
      <w:r w:rsidRPr="00D1475B">
        <w:rPr>
          <w:rFonts w:ascii="Segoe UI" w:hAnsi="Segoe UI" w:cs="Segoe UI"/>
          <w:b/>
          <w:bCs/>
        </w:rPr>
        <w:t>reams</w:t>
      </w:r>
      <w:r w:rsidR="00E17255">
        <w:rPr>
          <w:rFonts w:ascii="Segoe UI" w:hAnsi="Segoe UI" w:cs="Segoe UI"/>
          <w:b/>
          <w:bCs/>
        </w:rPr>
        <w:t xml:space="preserve"> </w:t>
      </w:r>
      <w:r w:rsidR="00E17255" w:rsidRPr="00E17255">
        <w:rPr>
          <w:rFonts w:ascii="Segoe UI" w:hAnsi="Segoe UI" w:cs="Segoe UI"/>
        </w:rPr>
        <w:t>on the left navigation bar.</w:t>
      </w:r>
    </w:p>
    <w:p w14:paraId="53BD80A3" w14:textId="1CC45E28" w:rsidR="004C02E2" w:rsidRDefault="00314516" w:rsidP="004C02E2">
      <w:pPr>
        <w:pStyle w:val="ListParagraph"/>
        <w:spacing w:before="180" w:after="180" w:line="240" w:lineRule="auto"/>
        <w:rPr>
          <w:rFonts w:ascii="Segoe UI" w:hAnsi="Segoe UI" w:cs="Segoe UI"/>
        </w:rPr>
      </w:pPr>
      <w:r w:rsidRPr="00314516">
        <w:rPr>
          <w:rFonts w:ascii="Segoe UI" w:hAnsi="Segoe UI" w:cs="Segoe UI"/>
        </w:rPr>
        <w:drawing>
          <wp:inline distT="0" distB="0" distL="0" distR="0" wp14:anchorId="345CEFFC" wp14:editId="43DEA4EF">
            <wp:extent cx="1873250" cy="2393950"/>
            <wp:effectExtent l="19050" t="19050" r="12700" b="2540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rotWithShape="1">
                    <a:blip r:embed="rId85"/>
                    <a:srcRect t="30953"/>
                    <a:stretch/>
                  </pic:blipFill>
                  <pic:spPr bwMode="auto">
                    <a:xfrm>
                      <a:off x="0" y="0"/>
                      <a:ext cx="1873346" cy="2394073"/>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7863A16F" w14:textId="77777777" w:rsidR="00BD4748" w:rsidRPr="00CA02B6" w:rsidRDefault="00BD4748" w:rsidP="004C02E2">
      <w:pPr>
        <w:pStyle w:val="ListParagraph"/>
        <w:spacing w:before="180" w:after="180" w:line="240" w:lineRule="auto"/>
        <w:rPr>
          <w:rFonts w:ascii="Segoe UI" w:hAnsi="Segoe UI" w:cs="Segoe UI"/>
        </w:rPr>
      </w:pPr>
    </w:p>
    <w:p w14:paraId="23821924" w14:textId="4A6F4669" w:rsidR="00BD4748" w:rsidRDefault="00BD4748" w:rsidP="00245947">
      <w:pPr>
        <w:pStyle w:val="ListParagraph"/>
        <w:numPr>
          <w:ilvl w:val="0"/>
          <w:numId w:val="40"/>
        </w:numPr>
        <w:spacing w:before="180" w:after="180" w:line="240" w:lineRule="auto"/>
        <w:rPr>
          <w:rFonts w:ascii="Segoe UI" w:hAnsi="Segoe UI" w:cs="Segoe UI"/>
        </w:rPr>
      </w:pPr>
      <w:r w:rsidRPr="00D1475B">
        <w:rPr>
          <w:rFonts w:ascii="Segoe UI" w:hAnsi="Segoe UI" w:cs="Segoe UI"/>
        </w:rPr>
        <w:t>Select</w:t>
      </w:r>
      <w:r w:rsidR="00314516">
        <w:rPr>
          <w:rFonts w:ascii="Segoe UI" w:hAnsi="Segoe UI" w:cs="Segoe UI"/>
        </w:rPr>
        <w:t xml:space="preserve"> </w:t>
      </w:r>
      <w:r w:rsidR="00314516" w:rsidRPr="00314516">
        <w:rPr>
          <w:rFonts w:ascii="Segoe UI" w:hAnsi="Segoe UI" w:cs="Segoe UI"/>
          <w:b/>
          <w:bCs/>
        </w:rPr>
        <w:t>+ New Workstream</w:t>
      </w:r>
      <w:r w:rsidR="00314516">
        <w:rPr>
          <w:rFonts w:ascii="Segoe UI" w:hAnsi="Segoe UI" w:cs="Segoe UI"/>
        </w:rPr>
        <w:t xml:space="preserve"> on the command bar</w:t>
      </w:r>
      <w:r>
        <w:rPr>
          <w:rFonts w:ascii="Segoe UI" w:hAnsi="Segoe UI" w:cs="Segoe UI"/>
        </w:rPr>
        <w:t>.</w:t>
      </w:r>
    </w:p>
    <w:p w14:paraId="52C10767" w14:textId="03326D43" w:rsidR="00BD4748" w:rsidRDefault="00314516" w:rsidP="00BD4748">
      <w:pPr>
        <w:pStyle w:val="ListParagraph"/>
        <w:spacing w:before="180" w:after="180" w:line="240" w:lineRule="auto"/>
        <w:rPr>
          <w:rFonts w:ascii="Segoe UI" w:hAnsi="Segoe UI" w:cs="Segoe UI"/>
        </w:rPr>
      </w:pPr>
      <w:r w:rsidRPr="00314516">
        <w:rPr>
          <w:rFonts w:ascii="Segoe UI" w:hAnsi="Segoe UI" w:cs="Segoe UI"/>
        </w:rPr>
        <w:drawing>
          <wp:inline distT="0" distB="0" distL="0" distR="0" wp14:anchorId="72C337D5" wp14:editId="787A3AED">
            <wp:extent cx="2425700" cy="1047750"/>
            <wp:effectExtent l="19050" t="19050" r="12700" b="1905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rotWithShape="1">
                    <a:blip r:embed="rId86"/>
                    <a:srcRect b="45000"/>
                    <a:stretch/>
                  </pic:blipFill>
                  <pic:spPr bwMode="auto">
                    <a:xfrm>
                      <a:off x="0" y="0"/>
                      <a:ext cx="2425825" cy="104780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07BD917" w14:textId="77777777" w:rsidR="008530AF" w:rsidRPr="00314516" w:rsidRDefault="008530AF" w:rsidP="00BD4748">
      <w:pPr>
        <w:pStyle w:val="ListParagraph"/>
        <w:spacing w:before="180" w:after="180" w:line="240" w:lineRule="auto"/>
        <w:rPr>
          <w:rFonts w:ascii="Segoe UI" w:hAnsi="Segoe UI" w:cs="Segoe UI"/>
        </w:rPr>
      </w:pPr>
    </w:p>
    <w:p w14:paraId="6E6A62BF" w14:textId="443EB68E" w:rsidR="00314516" w:rsidRPr="00314516" w:rsidRDefault="00314516" w:rsidP="00314516">
      <w:pPr>
        <w:pStyle w:val="ListParagraph"/>
        <w:numPr>
          <w:ilvl w:val="0"/>
          <w:numId w:val="40"/>
        </w:numPr>
        <w:spacing w:before="180" w:after="180" w:line="240" w:lineRule="auto"/>
        <w:rPr>
          <w:rFonts w:ascii="Segoe UI" w:hAnsi="Segoe UI" w:cs="Segoe UI"/>
        </w:rPr>
      </w:pPr>
      <w:r w:rsidRPr="00314516">
        <w:rPr>
          <w:rFonts w:ascii="Segoe UI" w:hAnsi="Segoe UI" w:cs="Segoe UI"/>
        </w:rPr>
        <w:t xml:space="preserve">Enter the following details </w:t>
      </w:r>
      <w:r>
        <w:rPr>
          <w:rFonts w:ascii="Segoe UI" w:hAnsi="Segoe UI" w:cs="Segoe UI"/>
        </w:rPr>
        <w:t>for</w:t>
      </w:r>
      <w:r w:rsidRPr="00314516">
        <w:rPr>
          <w:rFonts w:ascii="Segoe UI" w:hAnsi="Segoe UI" w:cs="Segoe UI"/>
        </w:rPr>
        <w:t xml:space="preserve"> the</w:t>
      </w:r>
      <w:r>
        <w:rPr>
          <w:rFonts w:ascii="Segoe UI" w:hAnsi="Segoe UI" w:cs="Segoe UI"/>
        </w:rPr>
        <w:t xml:space="preserve"> new</w:t>
      </w:r>
      <w:r w:rsidRPr="00314516">
        <w:rPr>
          <w:rFonts w:ascii="Segoe UI" w:hAnsi="Segoe UI" w:cs="Segoe UI"/>
        </w:rPr>
        <w:t xml:space="preserve"> workstream:</w:t>
      </w:r>
    </w:p>
    <w:p w14:paraId="025B3895" w14:textId="5D125946" w:rsidR="00314516" w:rsidRPr="00314516" w:rsidRDefault="00314516" w:rsidP="00314516">
      <w:pPr>
        <w:pStyle w:val="ListParagraph"/>
        <w:numPr>
          <w:ilvl w:val="1"/>
          <w:numId w:val="40"/>
        </w:numPr>
        <w:spacing w:before="180" w:after="180" w:line="240" w:lineRule="auto"/>
        <w:rPr>
          <w:rFonts w:ascii="Segoe UI" w:hAnsi="Segoe UI" w:cs="Segoe UI"/>
        </w:rPr>
      </w:pPr>
      <w:r w:rsidRPr="00314516">
        <w:rPr>
          <w:rFonts w:ascii="Segoe UI" w:hAnsi="Segoe UI" w:cs="Segoe UI"/>
          <w:b/>
          <w:bCs/>
        </w:rPr>
        <w:t>Name</w:t>
      </w:r>
      <w:r w:rsidRPr="00314516">
        <w:rPr>
          <w:rFonts w:ascii="Segoe UI" w:hAnsi="Segoe UI" w:cs="Segoe UI"/>
        </w:rPr>
        <w:t>: Chat Workstream</w:t>
      </w:r>
    </w:p>
    <w:p w14:paraId="00965951" w14:textId="77777777" w:rsidR="00314516" w:rsidRPr="00314516" w:rsidRDefault="00314516" w:rsidP="00314516">
      <w:pPr>
        <w:pStyle w:val="ListParagraph"/>
        <w:numPr>
          <w:ilvl w:val="1"/>
          <w:numId w:val="40"/>
        </w:numPr>
        <w:spacing w:before="180" w:after="180" w:line="240" w:lineRule="auto"/>
        <w:rPr>
          <w:rFonts w:ascii="Segoe UI" w:hAnsi="Segoe UI" w:cs="Segoe UI"/>
        </w:rPr>
      </w:pPr>
      <w:r w:rsidRPr="00314516">
        <w:rPr>
          <w:rFonts w:ascii="Segoe UI" w:hAnsi="Segoe UI" w:cs="Segoe UI"/>
          <w:b/>
          <w:bCs/>
        </w:rPr>
        <w:t xml:space="preserve">Type </w:t>
      </w:r>
      <w:r w:rsidRPr="00314516">
        <w:rPr>
          <w:rFonts w:ascii="Segoe UI" w:hAnsi="Segoe UI" w:cs="Segoe UI"/>
        </w:rPr>
        <w:t>: Messaging</w:t>
      </w:r>
    </w:p>
    <w:p w14:paraId="22ED19D9" w14:textId="1499FC57" w:rsidR="00314516" w:rsidRDefault="00314516" w:rsidP="00314516">
      <w:pPr>
        <w:pStyle w:val="ListParagraph"/>
        <w:numPr>
          <w:ilvl w:val="1"/>
          <w:numId w:val="40"/>
        </w:numPr>
        <w:spacing w:before="180" w:after="180" w:line="240" w:lineRule="auto"/>
        <w:rPr>
          <w:rFonts w:ascii="Segoe UI" w:hAnsi="Segoe UI" w:cs="Segoe UI"/>
        </w:rPr>
      </w:pPr>
      <w:r w:rsidRPr="00314516">
        <w:rPr>
          <w:rFonts w:ascii="Segoe UI" w:hAnsi="Segoe UI" w:cs="Segoe UI"/>
          <w:b/>
          <w:bCs/>
        </w:rPr>
        <w:t>Channel</w:t>
      </w:r>
      <w:r w:rsidRPr="00314516">
        <w:rPr>
          <w:rFonts w:ascii="Segoe UI" w:hAnsi="Segoe UI" w:cs="Segoe UI"/>
        </w:rPr>
        <w:t>: Chat</w:t>
      </w:r>
    </w:p>
    <w:p w14:paraId="6B0A8365" w14:textId="77777777" w:rsidR="00933C90" w:rsidRPr="00933C90" w:rsidRDefault="00933C90" w:rsidP="00933C90">
      <w:pPr>
        <w:pStyle w:val="ListParagraph"/>
        <w:numPr>
          <w:ilvl w:val="1"/>
          <w:numId w:val="40"/>
        </w:numPr>
        <w:rPr>
          <w:rFonts w:ascii="Segoe UI" w:hAnsi="Segoe UI" w:cs="Segoe UI"/>
        </w:rPr>
      </w:pPr>
      <w:r w:rsidRPr="00933C90">
        <w:rPr>
          <w:rFonts w:ascii="Segoe UI" w:hAnsi="Segoe UI" w:cs="Segoe UI"/>
          <w:b/>
          <w:bCs/>
        </w:rPr>
        <w:t>W</w:t>
      </w:r>
      <w:r w:rsidRPr="00933C90">
        <w:rPr>
          <w:rFonts w:ascii="Segoe UI" w:hAnsi="Segoe UI" w:cs="Segoe UI"/>
          <w:b/>
          <w:bCs/>
        </w:rPr>
        <w:t>ork distribution mode</w:t>
      </w:r>
      <w:r w:rsidRPr="00933C90">
        <w:rPr>
          <w:rFonts w:ascii="Segoe UI" w:hAnsi="Segoe UI" w:cs="Segoe UI"/>
        </w:rPr>
        <w:t>:</w:t>
      </w:r>
      <w:r>
        <w:rPr>
          <w:rFonts w:ascii="Segoe UI" w:hAnsi="Segoe UI" w:cs="Segoe UI"/>
        </w:rPr>
        <w:t xml:space="preserve"> </w:t>
      </w:r>
      <w:r w:rsidRPr="00933C90">
        <w:rPr>
          <w:rFonts w:ascii="Segoe UI" w:hAnsi="Segoe UI" w:cs="Segoe UI"/>
        </w:rPr>
        <w:t>Pus</w:t>
      </w:r>
      <w:r w:rsidRPr="00933C90">
        <w:rPr>
          <w:rFonts w:ascii="Segoe UI" w:hAnsi="Segoe UI" w:cs="Segoe UI"/>
        </w:rPr>
        <w:t>h</w:t>
      </w:r>
    </w:p>
    <w:p w14:paraId="72726181" w14:textId="33BA21B7" w:rsidR="00933C90" w:rsidRDefault="00933C90" w:rsidP="00933C90">
      <w:pPr>
        <w:pStyle w:val="ListParagraph"/>
        <w:numPr>
          <w:ilvl w:val="1"/>
          <w:numId w:val="40"/>
        </w:numPr>
        <w:rPr>
          <w:rFonts w:ascii="Segoe UI" w:hAnsi="Segoe UI" w:cs="Segoe UI"/>
        </w:rPr>
      </w:pPr>
      <w:r w:rsidRPr="00933C90">
        <w:rPr>
          <w:rFonts w:ascii="Segoe UI" w:hAnsi="Segoe UI" w:cs="Segoe UI"/>
        </w:rPr>
        <w:t>Select</w:t>
      </w:r>
      <w:r>
        <w:rPr>
          <w:rFonts w:ascii="Segoe UI" w:hAnsi="Segoe UI" w:cs="Segoe UI"/>
          <w:b/>
          <w:bCs/>
        </w:rPr>
        <w:t xml:space="preserve"> C</w:t>
      </w:r>
      <w:r w:rsidRPr="00933C90">
        <w:rPr>
          <w:rFonts w:ascii="Segoe UI" w:hAnsi="Segoe UI" w:cs="Segoe UI"/>
          <w:b/>
          <w:bCs/>
        </w:rPr>
        <w:t>reate</w:t>
      </w:r>
    </w:p>
    <w:p w14:paraId="26C3D0EA" w14:textId="02E7C74B" w:rsidR="00314516" w:rsidRDefault="00933C90" w:rsidP="00933C90">
      <w:pPr>
        <w:pStyle w:val="ListParagraph"/>
        <w:ind w:left="1080"/>
        <w:rPr>
          <w:rFonts w:ascii="Segoe UI" w:hAnsi="Segoe UI" w:cs="Segoe UI"/>
        </w:rPr>
      </w:pPr>
      <w:r w:rsidRPr="00933C90">
        <w:rPr>
          <w:rFonts w:ascii="Segoe UI" w:hAnsi="Segoe UI" w:cs="Segoe UI"/>
        </w:rPr>
        <w:lastRenderedPageBreak/>
        <w:drawing>
          <wp:inline distT="0" distB="0" distL="0" distR="0" wp14:anchorId="6DB05AB7" wp14:editId="53A4889D">
            <wp:extent cx="5327650" cy="4490025"/>
            <wp:effectExtent l="19050" t="19050" r="25400" b="25400"/>
            <wp:docPr id="88" name="Picture 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email&#10;&#10;Description automatically generated"/>
                    <pic:cNvPicPr/>
                  </pic:nvPicPr>
                  <pic:blipFill>
                    <a:blip r:embed="rId87"/>
                    <a:stretch>
                      <a:fillRect/>
                    </a:stretch>
                  </pic:blipFill>
                  <pic:spPr>
                    <a:xfrm>
                      <a:off x="0" y="0"/>
                      <a:ext cx="5345446" cy="4505023"/>
                    </a:xfrm>
                    <a:prstGeom prst="rect">
                      <a:avLst/>
                    </a:prstGeom>
                    <a:ln w="6350">
                      <a:solidFill>
                        <a:schemeClr val="tx1"/>
                      </a:solidFill>
                    </a:ln>
                  </pic:spPr>
                </pic:pic>
              </a:graphicData>
            </a:graphic>
          </wp:inline>
        </w:drawing>
      </w:r>
    </w:p>
    <w:p w14:paraId="10D52CE4" w14:textId="77777777" w:rsidR="00933C90" w:rsidRPr="00314516" w:rsidRDefault="00933C90" w:rsidP="00933C90">
      <w:pPr>
        <w:pStyle w:val="ListParagraph"/>
        <w:ind w:left="360"/>
        <w:rPr>
          <w:rFonts w:ascii="Segoe UI" w:hAnsi="Segoe UI" w:cs="Segoe UI"/>
        </w:rPr>
      </w:pPr>
    </w:p>
    <w:p w14:paraId="6D560E5A" w14:textId="607EF921" w:rsidR="00933C90" w:rsidRDefault="006457B5" w:rsidP="008028F5">
      <w:pPr>
        <w:pStyle w:val="ListParagraph"/>
        <w:numPr>
          <w:ilvl w:val="0"/>
          <w:numId w:val="40"/>
        </w:numPr>
        <w:spacing w:before="180" w:after="180" w:line="240" w:lineRule="auto"/>
        <w:rPr>
          <w:rFonts w:ascii="Segoe UI" w:hAnsi="Segoe UI" w:cs="Segoe UI"/>
        </w:rPr>
      </w:pPr>
      <w:r>
        <w:rPr>
          <w:rFonts w:ascii="Segoe UI" w:hAnsi="Segoe UI" w:cs="Segoe UI"/>
        </w:rPr>
        <w:t xml:space="preserve">On </w:t>
      </w:r>
      <w:r w:rsidR="0009563F">
        <w:rPr>
          <w:rFonts w:ascii="Segoe UI" w:hAnsi="Segoe UI" w:cs="Segoe UI"/>
        </w:rPr>
        <w:t>the</w:t>
      </w:r>
      <w:r>
        <w:rPr>
          <w:rFonts w:ascii="Segoe UI" w:hAnsi="Segoe UI" w:cs="Segoe UI"/>
        </w:rPr>
        <w:t xml:space="preserve"> Chat Workstream record, you </w:t>
      </w:r>
      <w:r w:rsidR="0009563F">
        <w:rPr>
          <w:rFonts w:ascii="Segoe UI" w:hAnsi="Segoe UI" w:cs="Segoe UI"/>
        </w:rPr>
        <w:t>must</w:t>
      </w:r>
      <w:r>
        <w:rPr>
          <w:rFonts w:ascii="Segoe UI" w:hAnsi="Segoe UI" w:cs="Segoe UI"/>
        </w:rPr>
        <w:t xml:space="preserve"> set up </w:t>
      </w:r>
      <w:r w:rsidR="0009563F">
        <w:rPr>
          <w:rFonts w:ascii="Segoe UI" w:hAnsi="Segoe UI" w:cs="Segoe UI"/>
        </w:rPr>
        <w:t>your</w:t>
      </w:r>
      <w:r>
        <w:rPr>
          <w:rFonts w:ascii="Segoe UI" w:hAnsi="Segoe UI" w:cs="Segoe UI"/>
        </w:rPr>
        <w:t xml:space="preserve"> chat channel. Select </w:t>
      </w:r>
      <w:r w:rsidRPr="006457B5">
        <w:rPr>
          <w:rFonts w:ascii="Segoe UI" w:hAnsi="Segoe UI" w:cs="Segoe UI"/>
          <w:b/>
          <w:bCs/>
        </w:rPr>
        <w:t>Set up chat</w:t>
      </w:r>
      <w:r w:rsidR="0035761C">
        <w:rPr>
          <w:rFonts w:ascii="Segoe UI" w:hAnsi="Segoe UI" w:cs="Segoe UI"/>
          <w:b/>
          <w:bCs/>
        </w:rPr>
        <w:t xml:space="preserve"> </w:t>
      </w:r>
      <w:r w:rsidR="0035761C">
        <w:rPr>
          <w:rFonts w:ascii="Segoe UI" w:hAnsi="Segoe UI" w:cs="Segoe UI"/>
        </w:rPr>
        <w:t xml:space="preserve">under </w:t>
      </w:r>
      <w:r w:rsidR="0035761C">
        <w:rPr>
          <w:rFonts w:ascii="Segoe UI" w:hAnsi="Segoe UI" w:cs="Segoe UI"/>
        </w:rPr>
        <w:t>L</w:t>
      </w:r>
      <w:r w:rsidR="0035761C">
        <w:rPr>
          <w:rFonts w:ascii="Segoe UI" w:hAnsi="Segoe UI" w:cs="Segoe UI"/>
        </w:rPr>
        <w:t>ive chat</w:t>
      </w:r>
      <w:r>
        <w:rPr>
          <w:rFonts w:ascii="Segoe UI" w:hAnsi="Segoe UI" w:cs="Segoe UI"/>
        </w:rPr>
        <w:t>.</w:t>
      </w:r>
    </w:p>
    <w:p w14:paraId="5F4E7AD2" w14:textId="5BC16736" w:rsidR="00933C90" w:rsidRDefault="006457B5" w:rsidP="00933C90">
      <w:pPr>
        <w:pStyle w:val="ListParagraph"/>
        <w:spacing w:before="180" w:after="180" w:line="240" w:lineRule="auto"/>
        <w:rPr>
          <w:rFonts w:ascii="Segoe UI" w:hAnsi="Segoe UI" w:cs="Segoe UI"/>
        </w:rPr>
      </w:pPr>
      <w:r>
        <w:rPr>
          <w:rFonts w:ascii="Segoe UI" w:hAnsi="Segoe UI" w:cs="Segoe UI"/>
          <w:noProof/>
        </w:rPr>
        <mc:AlternateContent>
          <mc:Choice Requires="wps">
            <w:drawing>
              <wp:anchor distT="0" distB="0" distL="114300" distR="114300" simplePos="0" relativeHeight="251664424" behindDoc="0" locked="0" layoutInCell="1" allowOverlap="1" wp14:anchorId="5D7D649A" wp14:editId="2E9E23A0">
                <wp:simplePos x="0" y="0"/>
                <wp:positionH relativeFrom="column">
                  <wp:posOffset>3378200</wp:posOffset>
                </wp:positionH>
                <wp:positionV relativeFrom="paragraph">
                  <wp:posOffset>1078230</wp:posOffset>
                </wp:positionV>
                <wp:extent cx="577850" cy="254000"/>
                <wp:effectExtent l="0" t="0" r="12700" b="12700"/>
                <wp:wrapNone/>
                <wp:docPr id="107" name="Rectangle 107"/>
                <wp:cNvGraphicFramePr/>
                <a:graphic xmlns:a="http://schemas.openxmlformats.org/drawingml/2006/main">
                  <a:graphicData uri="http://schemas.microsoft.com/office/word/2010/wordprocessingShape">
                    <wps:wsp>
                      <wps:cNvSpPr/>
                      <wps:spPr>
                        <a:xfrm>
                          <a:off x="0" y="0"/>
                          <a:ext cx="577850" cy="254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79E2E3" id="Rectangle 107" o:spid="_x0000_s1026" style="position:absolute;margin-left:266pt;margin-top:84.9pt;width:45.5pt;height:20pt;z-index:251664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" filled="f" strokecolor="red" strokeweight="1pt"/>
            </w:pict>
          </mc:Fallback>
        </mc:AlternateContent>
      </w:r>
      <w:r w:rsidR="00933C90" w:rsidRPr="00933C90">
        <w:rPr>
          <w:rFonts w:ascii="Segoe UI" w:hAnsi="Segoe UI" w:cs="Segoe UI"/>
        </w:rPr>
        <w:drawing>
          <wp:inline distT="0" distB="0" distL="0" distR="0" wp14:anchorId="18ED4FAC" wp14:editId="1222A246">
            <wp:extent cx="6470797" cy="3937000"/>
            <wp:effectExtent l="19050" t="19050" r="25400" b="25400"/>
            <wp:docPr id="103" name="Picture 10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application, Teams&#10;&#10;Description automatically generated"/>
                    <pic:cNvPicPr/>
                  </pic:nvPicPr>
                  <pic:blipFill>
                    <a:blip r:embed="rId88"/>
                    <a:stretch>
                      <a:fillRect/>
                    </a:stretch>
                  </pic:blipFill>
                  <pic:spPr>
                    <a:xfrm>
                      <a:off x="0" y="0"/>
                      <a:ext cx="6481901" cy="3943756"/>
                    </a:xfrm>
                    <a:prstGeom prst="rect">
                      <a:avLst/>
                    </a:prstGeom>
                    <a:ln w="6350">
                      <a:solidFill>
                        <a:schemeClr val="tx1"/>
                      </a:solidFill>
                    </a:ln>
                  </pic:spPr>
                </pic:pic>
              </a:graphicData>
            </a:graphic>
          </wp:inline>
        </w:drawing>
      </w:r>
    </w:p>
    <w:p w14:paraId="127D217C" w14:textId="77777777" w:rsidR="00933C90" w:rsidRDefault="00933C90" w:rsidP="00933C90">
      <w:pPr>
        <w:pStyle w:val="ListParagraph"/>
        <w:spacing w:before="180" w:after="180" w:line="240" w:lineRule="auto"/>
        <w:rPr>
          <w:rFonts w:ascii="Segoe UI" w:hAnsi="Segoe UI" w:cs="Segoe UI"/>
        </w:rPr>
      </w:pPr>
    </w:p>
    <w:p w14:paraId="7DC79393" w14:textId="79D488E7" w:rsidR="006457B5" w:rsidRDefault="006457B5" w:rsidP="006457B5">
      <w:pPr>
        <w:pStyle w:val="ListParagraph"/>
        <w:numPr>
          <w:ilvl w:val="0"/>
          <w:numId w:val="40"/>
        </w:numPr>
        <w:spacing w:before="180" w:after="180" w:line="240" w:lineRule="auto"/>
        <w:rPr>
          <w:rFonts w:ascii="Segoe UI" w:hAnsi="Segoe UI" w:cs="Segoe UI"/>
        </w:rPr>
      </w:pPr>
      <w:r>
        <w:rPr>
          <w:rFonts w:ascii="Segoe UI" w:hAnsi="Segoe UI" w:cs="Segoe UI"/>
          <w:b/>
          <w:bCs/>
        </w:rPr>
        <w:lastRenderedPageBreak/>
        <w:t>Live Chat setup</w:t>
      </w:r>
      <w:r>
        <w:rPr>
          <w:rFonts w:ascii="Segoe UI" w:hAnsi="Segoe UI" w:cs="Segoe UI"/>
        </w:rPr>
        <w:t xml:space="preserve"> screen will open.  Enter the channel details as follows:</w:t>
      </w:r>
    </w:p>
    <w:p w14:paraId="6994F290" w14:textId="45E09F61" w:rsidR="006457B5" w:rsidRDefault="006457B5" w:rsidP="006457B5">
      <w:pPr>
        <w:pStyle w:val="ListParagraph"/>
        <w:numPr>
          <w:ilvl w:val="1"/>
          <w:numId w:val="40"/>
        </w:numPr>
        <w:spacing w:before="180" w:after="180" w:line="240" w:lineRule="auto"/>
        <w:rPr>
          <w:rFonts w:ascii="Segoe UI" w:hAnsi="Segoe UI" w:cs="Segoe UI"/>
        </w:rPr>
      </w:pPr>
      <w:r>
        <w:rPr>
          <w:rFonts w:ascii="Segoe UI" w:hAnsi="Segoe UI" w:cs="Segoe UI"/>
          <w:b/>
          <w:bCs/>
        </w:rPr>
        <w:t>Name</w:t>
      </w:r>
      <w:r>
        <w:rPr>
          <w:rFonts w:ascii="Segoe UI" w:hAnsi="Segoe UI" w:cs="Segoe UI"/>
        </w:rPr>
        <w:t>: Chat Widget</w:t>
      </w:r>
    </w:p>
    <w:p w14:paraId="554F3669" w14:textId="58529C8B" w:rsidR="006457B5" w:rsidRDefault="006457B5" w:rsidP="006457B5">
      <w:pPr>
        <w:pStyle w:val="ListParagraph"/>
        <w:numPr>
          <w:ilvl w:val="1"/>
          <w:numId w:val="40"/>
        </w:numPr>
        <w:spacing w:before="180" w:after="180" w:line="240" w:lineRule="auto"/>
        <w:rPr>
          <w:rFonts w:ascii="Segoe UI" w:hAnsi="Segoe UI" w:cs="Segoe UI"/>
        </w:rPr>
      </w:pPr>
      <w:r>
        <w:rPr>
          <w:rFonts w:ascii="Segoe UI" w:hAnsi="Segoe UI" w:cs="Segoe UI"/>
          <w:b/>
          <w:bCs/>
        </w:rPr>
        <w:t>Language</w:t>
      </w:r>
      <w:r>
        <w:rPr>
          <w:rFonts w:ascii="Segoe UI" w:hAnsi="Segoe UI" w:cs="Segoe UI"/>
        </w:rPr>
        <w:t>: English – United States</w:t>
      </w:r>
    </w:p>
    <w:p w14:paraId="744C6CC4" w14:textId="6D8FAC66" w:rsidR="006457B5" w:rsidRPr="006457B5" w:rsidRDefault="006457B5" w:rsidP="006457B5">
      <w:pPr>
        <w:pStyle w:val="ListParagraph"/>
        <w:numPr>
          <w:ilvl w:val="1"/>
          <w:numId w:val="40"/>
        </w:numPr>
        <w:spacing w:before="180" w:after="180" w:line="240" w:lineRule="auto"/>
        <w:rPr>
          <w:rFonts w:ascii="Segoe UI" w:hAnsi="Segoe UI" w:cs="Segoe UI"/>
        </w:rPr>
      </w:pPr>
      <w:r w:rsidRPr="006457B5">
        <w:rPr>
          <w:rFonts w:ascii="Segoe UI" w:hAnsi="Segoe UI" w:cs="Segoe UI"/>
        </w:rPr>
        <w:t xml:space="preserve">Select </w:t>
      </w:r>
      <w:r w:rsidRPr="006457B5">
        <w:rPr>
          <w:rFonts w:ascii="Segoe UI" w:hAnsi="Segoe UI" w:cs="Segoe UI"/>
          <w:b/>
          <w:bCs/>
        </w:rPr>
        <w:t>Next</w:t>
      </w:r>
      <w:r w:rsidRPr="006457B5">
        <w:rPr>
          <w:rFonts w:ascii="Segoe UI" w:hAnsi="Segoe UI" w:cs="Segoe UI"/>
        </w:rPr>
        <w:t>.</w:t>
      </w:r>
    </w:p>
    <w:p w14:paraId="64506FCD" w14:textId="2F38DEA1" w:rsidR="006457B5" w:rsidRDefault="006457B5" w:rsidP="00D84EE3">
      <w:pPr>
        <w:pStyle w:val="ListParagraph"/>
        <w:spacing w:before="180" w:after="180" w:line="240" w:lineRule="auto"/>
        <w:ind w:left="1080"/>
        <w:rPr>
          <w:rFonts w:cs="Segoe UI"/>
        </w:rPr>
      </w:pPr>
      <w:r w:rsidRPr="006457B5">
        <w:rPr>
          <w:rFonts w:cs="Segoe UI"/>
        </w:rPr>
        <w:drawing>
          <wp:inline distT="0" distB="0" distL="0" distR="0" wp14:anchorId="33C18F8B" wp14:editId="2189A636">
            <wp:extent cx="3124200" cy="3710522"/>
            <wp:effectExtent l="19050" t="19050" r="19050" b="23495"/>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89"/>
                    <a:stretch>
                      <a:fillRect/>
                    </a:stretch>
                  </pic:blipFill>
                  <pic:spPr>
                    <a:xfrm>
                      <a:off x="0" y="0"/>
                      <a:ext cx="3132492" cy="3720370"/>
                    </a:xfrm>
                    <a:prstGeom prst="rect">
                      <a:avLst/>
                    </a:prstGeom>
                    <a:ln w="6350">
                      <a:solidFill>
                        <a:schemeClr val="tx1"/>
                      </a:solidFill>
                    </a:ln>
                  </pic:spPr>
                </pic:pic>
              </a:graphicData>
            </a:graphic>
          </wp:inline>
        </w:drawing>
      </w:r>
    </w:p>
    <w:p w14:paraId="523750DE" w14:textId="38BA39D6" w:rsidR="006457B5" w:rsidRPr="006457B5" w:rsidRDefault="006457B5" w:rsidP="006457B5">
      <w:pPr>
        <w:pStyle w:val="ListParagraph"/>
        <w:spacing w:before="180" w:after="180" w:line="240" w:lineRule="auto"/>
        <w:rPr>
          <w:rFonts w:ascii="Segoe UI" w:hAnsi="Segoe UI" w:cs="Segoe UI"/>
        </w:rPr>
      </w:pPr>
    </w:p>
    <w:p w14:paraId="2F26323C" w14:textId="2350E1C3" w:rsidR="006457B5" w:rsidRPr="006457B5" w:rsidRDefault="00124FE9" w:rsidP="006457B5">
      <w:pPr>
        <w:pStyle w:val="ListParagraph"/>
        <w:numPr>
          <w:ilvl w:val="0"/>
          <w:numId w:val="40"/>
        </w:numPr>
        <w:spacing w:before="180" w:after="180" w:line="240" w:lineRule="auto"/>
        <w:rPr>
          <w:rFonts w:ascii="Segoe UI" w:hAnsi="Segoe UI" w:cs="Segoe UI"/>
          <w:b/>
          <w:bCs/>
        </w:rPr>
      </w:pPr>
      <w:r>
        <w:rPr>
          <w:rFonts w:ascii="Segoe UI" w:hAnsi="Segoe UI" w:cs="Segoe UI"/>
        </w:rPr>
        <w:t xml:space="preserve">On the following screen, toggle to </w:t>
      </w:r>
      <w:r w:rsidRPr="00124FE9">
        <w:rPr>
          <w:rFonts w:ascii="Segoe UI" w:hAnsi="Segoe UI" w:cs="Segoe UI"/>
        </w:rPr>
        <w:t>e</w:t>
      </w:r>
      <w:r w:rsidR="006457B5" w:rsidRPr="00124FE9">
        <w:rPr>
          <w:rFonts w:ascii="Segoe UI" w:hAnsi="Segoe UI" w:cs="Segoe UI"/>
        </w:rPr>
        <w:t>nable</w:t>
      </w:r>
      <w:r w:rsidR="006457B5" w:rsidRPr="006457B5">
        <w:rPr>
          <w:rFonts w:ascii="Segoe UI" w:hAnsi="Segoe UI" w:cs="Segoe UI"/>
        </w:rPr>
        <w:t xml:space="preserve"> </w:t>
      </w:r>
      <w:r w:rsidR="006457B5" w:rsidRPr="006457B5">
        <w:rPr>
          <w:rFonts w:ascii="Segoe UI" w:hAnsi="Segoe UI" w:cs="Segoe UI"/>
          <w:b/>
          <w:bCs/>
        </w:rPr>
        <w:t>Proactive chat</w:t>
      </w:r>
      <w:r>
        <w:rPr>
          <w:rFonts w:ascii="Segoe UI" w:hAnsi="Segoe UI" w:cs="Segoe UI"/>
          <w:b/>
          <w:bCs/>
        </w:rPr>
        <w:t xml:space="preserve">. </w:t>
      </w:r>
      <w:r w:rsidR="00E17255">
        <w:rPr>
          <w:rFonts w:ascii="Segoe UI" w:hAnsi="Segoe UI" w:cs="Segoe UI"/>
        </w:rPr>
        <w:t>Here y</w:t>
      </w:r>
      <w:r>
        <w:rPr>
          <w:rFonts w:ascii="Segoe UI" w:hAnsi="Segoe UI" w:cs="Segoe UI"/>
        </w:rPr>
        <w:t>ou may define any additional settings for the chat widget.</w:t>
      </w:r>
    </w:p>
    <w:p w14:paraId="6761FC9D" w14:textId="6924A5E9" w:rsidR="006457B5" w:rsidRDefault="00124FE9" w:rsidP="006457B5">
      <w:pPr>
        <w:pStyle w:val="ListParagraph"/>
        <w:spacing w:before="180" w:after="180" w:line="240" w:lineRule="auto"/>
        <w:rPr>
          <w:rFonts w:cs="Segoe UI"/>
        </w:rPr>
      </w:pPr>
      <w:r>
        <w:rPr>
          <w:rFonts w:ascii="Segoe UI" w:hAnsi="Segoe UI" w:cs="Segoe UI"/>
          <w:noProof/>
        </w:rPr>
        <mc:AlternateContent>
          <mc:Choice Requires="wps">
            <w:drawing>
              <wp:anchor distT="0" distB="0" distL="114300" distR="114300" simplePos="0" relativeHeight="251666472" behindDoc="0" locked="0" layoutInCell="1" allowOverlap="1" wp14:anchorId="44CCFC44" wp14:editId="67FE96F8">
                <wp:simplePos x="0" y="0"/>
                <wp:positionH relativeFrom="column">
                  <wp:posOffset>1720850</wp:posOffset>
                </wp:positionH>
                <wp:positionV relativeFrom="paragraph">
                  <wp:posOffset>2682240</wp:posOffset>
                </wp:positionV>
                <wp:extent cx="1079500" cy="285750"/>
                <wp:effectExtent l="0" t="0" r="25400" b="19050"/>
                <wp:wrapNone/>
                <wp:docPr id="141" name="Rectangle 141"/>
                <wp:cNvGraphicFramePr/>
                <a:graphic xmlns:a="http://schemas.openxmlformats.org/drawingml/2006/main">
                  <a:graphicData uri="http://schemas.microsoft.com/office/word/2010/wordprocessingShape">
                    <wps:wsp>
                      <wps:cNvSpPr/>
                      <wps:spPr>
                        <a:xfrm>
                          <a:off x="0" y="0"/>
                          <a:ext cx="1079500" cy="2857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D52D6" id="Rectangle 141" o:spid="_x0000_s1026" style="position:absolute;margin-left:135.5pt;margin-top:211.2pt;width:85pt;height:22.5pt;z-index:251666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" filled="f" strokecolor="red" strokeweight="1pt"/>
            </w:pict>
          </mc:Fallback>
        </mc:AlternateContent>
      </w:r>
      <w:r w:rsidRPr="00124FE9">
        <w:rPr>
          <w:rFonts w:cs="Segoe UI"/>
        </w:rPr>
        <w:drawing>
          <wp:inline distT="0" distB="0" distL="0" distR="0" wp14:anchorId="021E218A" wp14:editId="45FE6DF2">
            <wp:extent cx="4705350" cy="3930710"/>
            <wp:effectExtent l="19050" t="19050" r="19050" b="1270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a:blip r:embed="rId90"/>
                    <a:stretch>
                      <a:fillRect/>
                    </a:stretch>
                  </pic:blipFill>
                  <pic:spPr>
                    <a:xfrm>
                      <a:off x="0" y="0"/>
                      <a:ext cx="4713726" cy="3937707"/>
                    </a:xfrm>
                    <a:prstGeom prst="rect">
                      <a:avLst/>
                    </a:prstGeom>
                    <a:ln w="6350">
                      <a:solidFill>
                        <a:schemeClr val="tx1"/>
                      </a:solidFill>
                    </a:ln>
                  </pic:spPr>
                </pic:pic>
              </a:graphicData>
            </a:graphic>
          </wp:inline>
        </w:drawing>
      </w:r>
    </w:p>
    <w:p w14:paraId="429A05A0" w14:textId="69159288" w:rsidR="00124FE9" w:rsidRPr="00124FE9" w:rsidRDefault="006457B5" w:rsidP="00124FE9">
      <w:pPr>
        <w:pStyle w:val="ListParagraph"/>
        <w:numPr>
          <w:ilvl w:val="0"/>
          <w:numId w:val="40"/>
        </w:numPr>
        <w:spacing w:before="180" w:after="180" w:line="240" w:lineRule="auto"/>
        <w:rPr>
          <w:rFonts w:ascii="Segoe UI" w:hAnsi="Segoe UI" w:cs="Segoe UI"/>
        </w:rPr>
      </w:pPr>
      <w:r w:rsidRPr="00124FE9">
        <w:rPr>
          <w:rFonts w:ascii="Segoe UI" w:hAnsi="Segoe UI" w:cs="Segoe UI"/>
        </w:rPr>
        <w:lastRenderedPageBreak/>
        <w:t xml:space="preserve">Click </w:t>
      </w:r>
      <w:r w:rsidRPr="00124FE9">
        <w:rPr>
          <w:rFonts w:ascii="Segoe UI" w:hAnsi="Segoe UI" w:cs="Segoe UI"/>
          <w:b/>
          <w:bCs/>
        </w:rPr>
        <w:t>Next</w:t>
      </w:r>
      <w:r w:rsidRPr="00124FE9">
        <w:rPr>
          <w:rFonts w:ascii="Segoe UI" w:hAnsi="Segoe UI" w:cs="Segoe UI"/>
        </w:rPr>
        <w:t xml:space="preserve"> </w:t>
      </w:r>
      <w:r w:rsidR="00124FE9" w:rsidRPr="00124FE9">
        <w:rPr>
          <w:rFonts w:ascii="Segoe UI" w:hAnsi="Segoe UI" w:cs="Segoe UI"/>
        </w:rPr>
        <w:t xml:space="preserve">to see the </w:t>
      </w:r>
      <w:r w:rsidR="00124FE9" w:rsidRPr="00D078D2">
        <w:rPr>
          <w:rFonts w:ascii="Segoe UI" w:hAnsi="Segoe UI" w:cs="Segoe UI"/>
          <w:b/>
          <w:bCs/>
        </w:rPr>
        <w:t>Behavior</w:t>
      </w:r>
      <w:r w:rsidR="00124FE9" w:rsidRPr="00124FE9">
        <w:rPr>
          <w:rFonts w:ascii="Segoe UI" w:hAnsi="Segoe UI" w:cs="Segoe UI"/>
        </w:rPr>
        <w:t xml:space="preserve"> settings you can customize for your bot, including automated messages and surveys.</w:t>
      </w:r>
      <w:r w:rsidR="00124FE9">
        <w:rPr>
          <w:rFonts w:ascii="Segoe UI" w:hAnsi="Segoe UI" w:cs="Segoe UI"/>
        </w:rPr>
        <w:t xml:space="preserve">  No need to customize anything here now.</w:t>
      </w:r>
    </w:p>
    <w:p w14:paraId="2FEE016B" w14:textId="08C16895" w:rsidR="00124FE9" w:rsidRDefault="00124FE9" w:rsidP="00124FE9">
      <w:pPr>
        <w:pStyle w:val="ListParagraph"/>
        <w:spacing w:before="180" w:after="180" w:line="240" w:lineRule="auto"/>
        <w:rPr>
          <w:rFonts w:ascii="Segoe UI" w:hAnsi="Segoe UI" w:cs="Segoe UI"/>
          <w:b/>
          <w:bCs/>
        </w:rPr>
      </w:pPr>
      <w:r w:rsidRPr="00124FE9">
        <w:rPr>
          <w:rFonts w:ascii="Segoe UI" w:hAnsi="Segoe UI" w:cs="Segoe UI"/>
          <w:b/>
          <w:bCs/>
        </w:rPr>
        <w:drawing>
          <wp:inline distT="0" distB="0" distL="0" distR="0" wp14:anchorId="65853712" wp14:editId="54A97C67">
            <wp:extent cx="5013867" cy="4083050"/>
            <wp:effectExtent l="19050" t="19050" r="15875" b="12700"/>
            <wp:docPr id="146" name="Picture 1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email&#10;&#10;Description automatically generated"/>
                    <pic:cNvPicPr/>
                  </pic:nvPicPr>
                  <pic:blipFill>
                    <a:blip r:embed="rId91"/>
                    <a:stretch>
                      <a:fillRect/>
                    </a:stretch>
                  </pic:blipFill>
                  <pic:spPr>
                    <a:xfrm>
                      <a:off x="0" y="0"/>
                      <a:ext cx="5041943" cy="4105914"/>
                    </a:xfrm>
                    <a:prstGeom prst="rect">
                      <a:avLst/>
                    </a:prstGeom>
                    <a:ln w="6350">
                      <a:solidFill>
                        <a:schemeClr val="tx1"/>
                      </a:solidFill>
                    </a:ln>
                  </pic:spPr>
                </pic:pic>
              </a:graphicData>
            </a:graphic>
          </wp:inline>
        </w:drawing>
      </w:r>
    </w:p>
    <w:p w14:paraId="7ED5C6AF" w14:textId="77777777" w:rsidR="00124FE9" w:rsidRDefault="00124FE9" w:rsidP="00124FE9">
      <w:pPr>
        <w:pStyle w:val="ListParagraph"/>
        <w:spacing w:before="180" w:after="180" w:line="240" w:lineRule="auto"/>
        <w:rPr>
          <w:rFonts w:ascii="Segoe UI" w:hAnsi="Segoe UI" w:cs="Segoe UI"/>
          <w:b/>
          <w:bCs/>
        </w:rPr>
      </w:pPr>
    </w:p>
    <w:p w14:paraId="2A5A0F1E" w14:textId="58BAF7A8" w:rsidR="00124FE9" w:rsidRDefault="00124FE9" w:rsidP="00124FE9">
      <w:pPr>
        <w:pStyle w:val="ListParagraph"/>
        <w:numPr>
          <w:ilvl w:val="0"/>
          <w:numId w:val="40"/>
        </w:numPr>
        <w:spacing w:before="180" w:after="180" w:line="240" w:lineRule="auto"/>
        <w:rPr>
          <w:rFonts w:ascii="Segoe UI" w:hAnsi="Segoe UI" w:cs="Segoe UI"/>
        </w:rPr>
      </w:pPr>
      <w:r>
        <w:rPr>
          <w:rFonts w:ascii="Segoe UI" w:hAnsi="Segoe UI" w:cs="Segoe UI"/>
        </w:rPr>
        <w:t xml:space="preserve">Click </w:t>
      </w:r>
      <w:r w:rsidR="00D078D2" w:rsidRPr="00D078D2">
        <w:rPr>
          <w:rFonts w:ascii="Segoe UI" w:hAnsi="Segoe UI" w:cs="Segoe UI"/>
          <w:b/>
          <w:bCs/>
        </w:rPr>
        <w:t>N</w:t>
      </w:r>
      <w:r w:rsidRPr="00D078D2">
        <w:rPr>
          <w:rFonts w:ascii="Segoe UI" w:hAnsi="Segoe UI" w:cs="Segoe UI"/>
          <w:b/>
          <w:bCs/>
        </w:rPr>
        <w:t>ext</w:t>
      </w:r>
      <w:r>
        <w:rPr>
          <w:rFonts w:ascii="Segoe UI" w:hAnsi="Segoe UI" w:cs="Segoe UI"/>
        </w:rPr>
        <w:t xml:space="preserve"> to see the </w:t>
      </w:r>
      <w:r w:rsidRPr="00D078D2">
        <w:rPr>
          <w:rFonts w:ascii="Segoe UI" w:hAnsi="Segoe UI" w:cs="Segoe UI"/>
          <w:b/>
          <w:bCs/>
        </w:rPr>
        <w:t>User features</w:t>
      </w:r>
      <w:r>
        <w:rPr>
          <w:rFonts w:ascii="Segoe UI" w:hAnsi="Segoe UI" w:cs="Segoe UI"/>
        </w:rPr>
        <w:t xml:space="preserve"> that can be defined for the bot.  Nothing is needed here now.</w:t>
      </w:r>
    </w:p>
    <w:p w14:paraId="7DAD597E" w14:textId="3087E937" w:rsidR="00124FE9" w:rsidRDefault="00124FE9" w:rsidP="00124FE9">
      <w:pPr>
        <w:pStyle w:val="ListParagraph"/>
        <w:spacing w:before="180" w:after="180" w:line="240" w:lineRule="auto"/>
        <w:rPr>
          <w:rFonts w:ascii="Segoe UI" w:hAnsi="Segoe UI" w:cs="Segoe UI"/>
        </w:rPr>
      </w:pPr>
      <w:r w:rsidRPr="00124FE9">
        <w:rPr>
          <w:rFonts w:ascii="Segoe UI" w:hAnsi="Segoe UI" w:cs="Segoe UI"/>
        </w:rPr>
        <w:drawing>
          <wp:inline distT="0" distB="0" distL="0" distR="0" wp14:anchorId="690AB6F9" wp14:editId="627A7310">
            <wp:extent cx="5005239" cy="4103370"/>
            <wp:effectExtent l="19050" t="19050" r="24130" b="11430"/>
            <wp:docPr id="150" name="Picture 1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email&#10;&#10;Description automatically generated"/>
                    <pic:cNvPicPr/>
                  </pic:nvPicPr>
                  <pic:blipFill>
                    <a:blip r:embed="rId92"/>
                    <a:stretch>
                      <a:fillRect/>
                    </a:stretch>
                  </pic:blipFill>
                  <pic:spPr>
                    <a:xfrm>
                      <a:off x="0" y="0"/>
                      <a:ext cx="5017990" cy="4113824"/>
                    </a:xfrm>
                    <a:prstGeom prst="rect">
                      <a:avLst/>
                    </a:prstGeom>
                    <a:ln w="6350">
                      <a:solidFill>
                        <a:schemeClr val="tx1"/>
                      </a:solidFill>
                    </a:ln>
                  </pic:spPr>
                </pic:pic>
              </a:graphicData>
            </a:graphic>
          </wp:inline>
        </w:drawing>
      </w:r>
    </w:p>
    <w:p w14:paraId="3E30FB42" w14:textId="77777777" w:rsidR="00124FE9" w:rsidRDefault="00124FE9" w:rsidP="00124FE9">
      <w:pPr>
        <w:pStyle w:val="ListParagraph"/>
        <w:spacing w:before="180" w:after="180" w:line="240" w:lineRule="auto"/>
        <w:rPr>
          <w:rFonts w:ascii="Segoe UI" w:hAnsi="Segoe UI" w:cs="Segoe UI"/>
        </w:rPr>
      </w:pPr>
    </w:p>
    <w:p w14:paraId="392689A5" w14:textId="1A0A888B" w:rsidR="00124FE9" w:rsidRPr="00124FE9" w:rsidRDefault="00D078D2" w:rsidP="00124FE9">
      <w:pPr>
        <w:pStyle w:val="ListParagraph"/>
        <w:numPr>
          <w:ilvl w:val="0"/>
          <w:numId w:val="40"/>
        </w:numPr>
        <w:spacing w:before="180" w:after="180" w:line="240" w:lineRule="auto"/>
        <w:rPr>
          <w:rFonts w:ascii="Segoe UI" w:hAnsi="Segoe UI" w:cs="Segoe UI"/>
        </w:rPr>
      </w:pPr>
      <w:r w:rsidRPr="00D078D2">
        <w:rPr>
          <w:rFonts w:ascii="Segoe UI" w:hAnsi="Segoe UI" w:cs="Segoe UI"/>
        </w:rPr>
        <w:t xml:space="preserve">Review </w:t>
      </w:r>
      <w:r>
        <w:rPr>
          <w:rFonts w:ascii="Segoe UI" w:hAnsi="Segoe UI" w:cs="Segoe UI"/>
        </w:rPr>
        <w:t xml:space="preserve">your settings and select </w:t>
      </w:r>
      <w:r w:rsidR="00124FE9" w:rsidRPr="00124FE9">
        <w:rPr>
          <w:rFonts w:ascii="Segoe UI" w:hAnsi="Segoe UI" w:cs="Segoe UI"/>
          <w:b/>
          <w:bCs/>
        </w:rPr>
        <w:t>Create channel</w:t>
      </w:r>
      <w:r w:rsidRPr="00D078D2">
        <w:rPr>
          <w:rFonts w:ascii="Segoe UI" w:hAnsi="Segoe UI" w:cs="Segoe UI"/>
        </w:rPr>
        <w:t>.</w:t>
      </w:r>
    </w:p>
    <w:p w14:paraId="682C762E" w14:textId="7621BAE9" w:rsidR="006457B5" w:rsidRDefault="00D078D2" w:rsidP="006457B5">
      <w:pPr>
        <w:pStyle w:val="ListParagraph"/>
        <w:spacing w:before="180" w:after="180" w:line="240" w:lineRule="auto"/>
        <w:rPr>
          <w:rFonts w:cs="Segoe UI"/>
        </w:rPr>
      </w:pPr>
      <w:r w:rsidRPr="00D078D2">
        <w:rPr>
          <w:rFonts w:cs="Segoe UI"/>
        </w:rPr>
        <w:drawing>
          <wp:inline distT="0" distB="0" distL="0" distR="0" wp14:anchorId="510D2912" wp14:editId="7F92A739">
            <wp:extent cx="4438650" cy="3028147"/>
            <wp:effectExtent l="19050" t="19050" r="19050" b="2032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93"/>
                    <a:stretch>
                      <a:fillRect/>
                    </a:stretch>
                  </pic:blipFill>
                  <pic:spPr>
                    <a:xfrm>
                      <a:off x="0" y="0"/>
                      <a:ext cx="4461048" cy="3043427"/>
                    </a:xfrm>
                    <a:prstGeom prst="rect">
                      <a:avLst/>
                    </a:prstGeom>
                    <a:ln w="6350">
                      <a:solidFill>
                        <a:schemeClr val="tx1"/>
                      </a:solidFill>
                    </a:ln>
                  </pic:spPr>
                </pic:pic>
              </a:graphicData>
            </a:graphic>
          </wp:inline>
        </w:drawing>
      </w:r>
    </w:p>
    <w:p w14:paraId="070C609A" w14:textId="77777777" w:rsidR="00D078D2" w:rsidRPr="00B25F25" w:rsidRDefault="00D078D2" w:rsidP="006457B5">
      <w:pPr>
        <w:pStyle w:val="ListParagraph"/>
        <w:spacing w:before="180" w:after="180" w:line="240" w:lineRule="auto"/>
        <w:rPr>
          <w:rFonts w:ascii="Segoe UI" w:hAnsi="Segoe UI" w:cs="Segoe UI"/>
        </w:rPr>
      </w:pPr>
    </w:p>
    <w:p w14:paraId="07C7DC0E" w14:textId="1077B3AB" w:rsidR="006457B5" w:rsidRPr="00B25F25" w:rsidRDefault="00D078D2" w:rsidP="00D078D2">
      <w:pPr>
        <w:pStyle w:val="ListParagraph"/>
        <w:numPr>
          <w:ilvl w:val="0"/>
          <w:numId w:val="40"/>
        </w:numPr>
        <w:spacing w:before="180" w:after="180" w:line="240" w:lineRule="auto"/>
        <w:rPr>
          <w:rFonts w:ascii="Segoe UI" w:hAnsi="Segoe UI" w:cs="Segoe UI"/>
        </w:rPr>
      </w:pPr>
      <w:r w:rsidRPr="00B25F25">
        <w:rPr>
          <w:rFonts w:ascii="Segoe UI" w:hAnsi="Segoe UI" w:cs="Segoe UI"/>
        </w:rPr>
        <w:t xml:space="preserve">Once the chat channel is successfully created, </w:t>
      </w:r>
      <w:r w:rsidR="006457B5" w:rsidRPr="00B25F25">
        <w:rPr>
          <w:rFonts w:ascii="Segoe UI" w:hAnsi="Segoe UI" w:cs="Segoe UI"/>
          <w:b/>
          <w:bCs/>
        </w:rPr>
        <w:t>copy the script</w:t>
      </w:r>
      <w:r w:rsidR="006457B5" w:rsidRPr="00B25F25">
        <w:rPr>
          <w:rFonts w:ascii="Segoe UI" w:hAnsi="Segoe UI" w:cs="Segoe UI"/>
        </w:rPr>
        <w:t xml:space="preserve"> of the chat </w:t>
      </w:r>
      <w:r w:rsidRPr="00B25F25">
        <w:rPr>
          <w:rFonts w:ascii="Segoe UI" w:hAnsi="Segoe UI" w:cs="Segoe UI"/>
        </w:rPr>
        <w:t>widget,</w:t>
      </w:r>
      <w:r w:rsidR="006457B5" w:rsidRPr="00B25F25">
        <w:rPr>
          <w:rFonts w:ascii="Segoe UI" w:hAnsi="Segoe UI" w:cs="Segoe UI"/>
        </w:rPr>
        <w:t xml:space="preserve"> </w:t>
      </w:r>
      <w:r w:rsidRPr="00B25F25">
        <w:rPr>
          <w:rFonts w:ascii="Segoe UI" w:hAnsi="Segoe UI" w:cs="Segoe UI"/>
        </w:rPr>
        <w:t>and s</w:t>
      </w:r>
      <w:r w:rsidR="00B25F25" w:rsidRPr="00B25F25">
        <w:rPr>
          <w:rFonts w:ascii="Segoe UI" w:hAnsi="Segoe UI" w:cs="Segoe UI"/>
        </w:rPr>
        <w:t xml:space="preserve">ave it somewhere </w:t>
      </w:r>
      <w:r w:rsidRPr="00B25F25">
        <w:rPr>
          <w:rFonts w:ascii="Segoe UI" w:hAnsi="Segoe UI" w:cs="Segoe UI"/>
        </w:rPr>
        <w:t>to add it to your website later.</w:t>
      </w:r>
      <w:r w:rsidR="00B25F25">
        <w:rPr>
          <w:rFonts w:ascii="Segoe UI" w:hAnsi="Segoe UI" w:cs="Segoe UI"/>
        </w:rPr>
        <w:t xml:space="preserve"> Select </w:t>
      </w:r>
      <w:r w:rsidR="00B25F25" w:rsidRPr="00B25F25">
        <w:rPr>
          <w:rFonts w:ascii="Segoe UI" w:hAnsi="Segoe UI" w:cs="Segoe UI"/>
          <w:b/>
          <w:bCs/>
        </w:rPr>
        <w:t>Done</w:t>
      </w:r>
      <w:r w:rsidR="00B25F25">
        <w:rPr>
          <w:rFonts w:ascii="Segoe UI" w:hAnsi="Segoe UI" w:cs="Segoe UI"/>
          <w:b/>
          <w:bCs/>
        </w:rPr>
        <w:t xml:space="preserve"> </w:t>
      </w:r>
      <w:r w:rsidR="00B25F25" w:rsidRPr="00B25F25">
        <w:rPr>
          <w:rFonts w:ascii="Segoe UI" w:hAnsi="Segoe UI" w:cs="Segoe UI"/>
        </w:rPr>
        <w:t>to</w:t>
      </w:r>
      <w:r w:rsidR="00B25F25">
        <w:rPr>
          <w:rFonts w:ascii="Segoe UI" w:hAnsi="Segoe UI" w:cs="Segoe UI"/>
          <w:b/>
          <w:bCs/>
        </w:rPr>
        <w:t xml:space="preserve"> </w:t>
      </w:r>
      <w:r w:rsidR="00B25F25" w:rsidRPr="00B25F25">
        <w:rPr>
          <w:rFonts w:ascii="Segoe UI" w:hAnsi="Segoe UI" w:cs="Segoe UI"/>
        </w:rPr>
        <w:t>close the wizard</w:t>
      </w:r>
      <w:r w:rsidR="00B25F25">
        <w:rPr>
          <w:rFonts w:ascii="Segoe UI" w:hAnsi="Segoe UI" w:cs="Segoe UI"/>
        </w:rPr>
        <w:t>.</w:t>
      </w:r>
    </w:p>
    <w:p w14:paraId="1951AA2E" w14:textId="5529333F" w:rsidR="006457B5" w:rsidRDefault="00D078D2" w:rsidP="006457B5">
      <w:pPr>
        <w:pStyle w:val="ListParagraph"/>
        <w:spacing w:before="180" w:after="180" w:line="240" w:lineRule="auto"/>
        <w:rPr>
          <w:rFonts w:cs="Segoe UI"/>
        </w:rPr>
      </w:pPr>
      <w:r>
        <w:rPr>
          <w:rFonts w:ascii="Segoe UI" w:hAnsi="Segoe UI" w:cs="Segoe UI"/>
          <w:noProof/>
        </w:rPr>
        <mc:AlternateContent>
          <mc:Choice Requires="wps">
            <w:drawing>
              <wp:anchor distT="0" distB="0" distL="114300" distR="114300" simplePos="0" relativeHeight="251668520" behindDoc="0" locked="0" layoutInCell="1" allowOverlap="1" wp14:anchorId="51167A25" wp14:editId="21400F28">
                <wp:simplePos x="0" y="0"/>
                <wp:positionH relativeFrom="column">
                  <wp:posOffset>2197100</wp:posOffset>
                </wp:positionH>
                <wp:positionV relativeFrom="paragraph">
                  <wp:posOffset>2583815</wp:posOffset>
                </wp:positionV>
                <wp:extent cx="622300" cy="306070"/>
                <wp:effectExtent l="0" t="0" r="25400" b="17780"/>
                <wp:wrapNone/>
                <wp:docPr id="162" name="Rectangle 162"/>
                <wp:cNvGraphicFramePr/>
                <a:graphic xmlns:a="http://schemas.openxmlformats.org/drawingml/2006/main">
                  <a:graphicData uri="http://schemas.microsoft.com/office/word/2010/wordprocessingShape">
                    <wps:wsp>
                      <wps:cNvSpPr/>
                      <wps:spPr>
                        <a:xfrm>
                          <a:off x="0" y="0"/>
                          <a:ext cx="622300" cy="3060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0284D" id="Rectangle 162" o:spid="_x0000_s1026" style="position:absolute;margin-left:173pt;margin-top:203.45pt;width:49pt;height:24.1pt;z-index:25166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" filled="f" strokecolor="red" strokeweight="1pt"/>
            </w:pict>
          </mc:Fallback>
        </mc:AlternateContent>
      </w:r>
      <w:r w:rsidRPr="00D078D2">
        <w:rPr>
          <w:rFonts w:cs="Segoe UI"/>
        </w:rPr>
        <w:drawing>
          <wp:inline distT="0" distB="0" distL="0" distR="0" wp14:anchorId="10F7B154" wp14:editId="2DB1372E">
            <wp:extent cx="6261100" cy="2891121"/>
            <wp:effectExtent l="19050" t="19050" r="25400" b="24130"/>
            <wp:docPr id="161" name="Picture 1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text, application, email&#10;&#10;Description automatically generated"/>
                    <pic:cNvPicPr/>
                  </pic:nvPicPr>
                  <pic:blipFill>
                    <a:blip r:embed="rId94"/>
                    <a:stretch>
                      <a:fillRect/>
                    </a:stretch>
                  </pic:blipFill>
                  <pic:spPr>
                    <a:xfrm>
                      <a:off x="0" y="0"/>
                      <a:ext cx="6270226" cy="2895335"/>
                    </a:xfrm>
                    <a:prstGeom prst="rect">
                      <a:avLst/>
                    </a:prstGeom>
                    <a:ln w="6350">
                      <a:solidFill>
                        <a:schemeClr val="tx1"/>
                      </a:solidFill>
                    </a:ln>
                  </pic:spPr>
                </pic:pic>
              </a:graphicData>
            </a:graphic>
          </wp:inline>
        </w:drawing>
      </w:r>
    </w:p>
    <w:p w14:paraId="536598CB" w14:textId="77777777" w:rsidR="00B25F25" w:rsidRPr="00B25F25" w:rsidRDefault="00B25F25" w:rsidP="00B25F25">
      <w:pPr>
        <w:pStyle w:val="ListParagraph"/>
        <w:spacing w:before="180" w:after="180" w:line="240" w:lineRule="auto"/>
        <w:rPr>
          <w:rFonts w:ascii="Segoe UI" w:hAnsi="Segoe UI" w:cs="Segoe UI"/>
        </w:rPr>
      </w:pPr>
    </w:p>
    <w:p w14:paraId="07461D0F" w14:textId="052D1A97" w:rsidR="00E17255" w:rsidRDefault="00E17255" w:rsidP="006457B5">
      <w:pPr>
        <w:pStyle w:val="ListParagraph"/>
        <w:numPr>
          <w:ilvl w:val="0"/>
          <w:numId w:val="40"/>
        </w:numPr>
        <w:spacing w:before="180" w:after="180" w:line="240" w:lineRule="auto"/>
        <w:rPr>
          <w:rFonts w:ascii="Segoe UI" w:hAnsi="Segoe UI" w:cs="Segoe UI"/>
        </w:rPr>
      </w:pPr>
      <w:r w:rsidRPr="00B25F25">
        <w:rPr>
          <w:rFonts w:ascii="Segoe UI" w:hAnsi="Segoe UI" w:cs="Segoe UI"/>
        </w:rPr>
        <w:t>In your</w:t>
      </w:r>
      <w:r>
        <w:rPr>
          <w:rFonts w:ascii="Segoe UI" w:hAnsi="Segoe UI" w:cs="Segoe UI"/>
        </w:rPr>
        <w:t xml:space="preserve"> new</w:t>
      </w:r>
      <w:r w:rsidRPr="00B25F25">
        <w:rPr>
          <w:rFonts w:ascii="Segoe UI" w:hAnsi="Segoe UI" w:cs="Segoe UI"/>
          <w:b/>
          <w:bCs/>
        </w:rPr>
        <w:t xml:space="preserve"> </w:t>
      </w:r>
      <w:r>
        <w:rPr>
          <w:rFonts w:ascii="Segoe UI" w:hAnsi="Segoe UI" w:cs="Segoe UI"/>
          <w:b/>
          <w:bCs/>
        </w:rPr>
        <w:t>C</w:t>
      </w:r>
      <w:r w:rsidRPr="00B25F25">
        <w:rPr>
          <w:rFonts w:ascii="Segoe UI" w:hAnsi="Segoe UI" w:cs="Segoe UI"/>
          <w:b/>
          <w:bCs/>
        </w:rPr>
        <w:t xml:space="preserve">hat </w:t>
      </w:r>
      <w:r>
        <w:rPr>
          <w:rFonts w:ascii="Segoe UI" w:hAnsi="Segoe UI" w:cs="Segoe UI"/>
          <w:b/>
          <w:bCs/>
        </w:rPr>
        <w:t>W</w:t>
      </w:r>
      <w:r w:rsidRPr="00B25F25">
        <w:rPr>
          <w:rFonts w:ascii="Segoe UI" w:hAnsi="Segoe UI" w:cs="Segoe UI"/>
          <w:b/>
          <w:bCs/>
        </w:rPr>
        <w:t>orkstream</w:t>
      </w:r>
      <w:r w:rsidRPr="00B25F25">
        <w:rPr>
          <w:rFonts w:ascii="Segoe UI" w:hAnsi="Segoe UI" w:cs="Segoe UI"/>
        </w:rPr>
        <w:t xml:space="preserve"> record</w:t>
      </w:r>
      <w:r>
        <w:rPr>
          <w:rFonts w:ascii="Segoe UI" w:hAnsi="Segoe UI" w:cs="Segoe UI"/>
        </w:rPr>
        <w:t xml:space="preserve">, select </w:t>
      </w:r>
      <w:r w:rsidRPr="00D8233D">
        <w:rPr>
          <w:rFonts w:ascii="Segoe UI" w:hAnsi="Segoe UI" w:cs="Segoe UI"/>
          <w:b/>
          <w:bCs/>
        </w:rPr>
        <w:t>Add Bot</w:t>
      </w:r>
      <w:r>
        <w:rPr>
          <w:rFonts w:ascii="Segoe UI" w:hAnsi="Segoe UI" w:cs="Segoe UI"/>
        </w:rPr>
        <w:t xml:space="preserve"> to add the Azure Health bot for initial routing.</w:t>
      </w:r>
    </w:p>
    <w:p w14:paraId="2E61C2E3" w14:textId="100F27E7" w:rsidR="00E17255" w:rsidRDefault="00E17255" w:rsidP="00E17255">
      <w:pPr>
        <w:pStyle w:val="ListParagraph"/>
        <w:spacing w:before="180" w:after="180" w:line="240" w:lineRule="auto"/>
        <w:rPr>
          <w:rFonts w:ascii="Segoe UI" w:hAnsi="Segoe UI" w:cs="Segoe UI"/>
        </w:rPr>
      </w:pPr>
      <w:r w:rsidRPr="00D84EE3">
        <w:rPr>
          <w:rFonts w:ascii="Segoe UI" w:hAnsi="Segoe UI" w:cs="Segoe UI"/>
          <w:noProof/>
        </w:rPr>
        <w:lastRenderedPageBreak/>
        <mc:AlternateContent>
          <mc:Choice Requires="wps">
            <w:drawing>
              <wp:anchor distT="0" distB="0" distL="114300" distR="114300" simplePos="0" relativeHeight="251672616" behindDoc="0" locked="0" layoutInCell="1" allowOverlap="1" wp14:anchorId="4F114FFC" wp14:editId="65ECC6F2">
                <wp:simplePos x="0" y="0"/>
                <wp:positionH relativeFrom="column">
                  <wp:posOffset>4927600</wp:posOffset>
                </wp:positionH>
                <wp:positionV relativeFrom="paragraph">
                  <wp:posOffset>3168650</wp:posOffset>
                </wp:positionV>
                <wp:extent cx="647700" cy="203200"/>
                <wp:effectExtent l="0" t="0" r="19050" b="25400"/>
                <wp:wrapNone/>
                <wp:docPr id="171" name="Rectangle 171"/>
                <wp:cNvGraphicFramePr/>
                <a:graphic xmlns:a="http://schemas.openxmlformats.org/drawingml/2006/main">
                  <a:graphicData uri="http://schemas.microsoft.com/office/word/2010/wordprocessingShape">
                    <wps:wsp>
                      <wps:cNvSpPr/>
                      <wps:spPr>
                        <a:xfrm>
                          <a:off x="0" y="0"/>
                          <a:ext cx="64770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EDD31" id="Rectangle 171" o:spid="_x0000_s1026" style="position:absolute;margin-left:388pt;margin-top:249.5pt;width:51pt;height:16pt;z-index:251672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" filled="f" strokecolor="red" strokeweight="1pt"/>
            </w:pict>
          </mc:Fallback>
        </mc:AlternateContent>
      </w:r>
      <w:r w:rsidRPr="00D84EE3">
        <w:rPr>
          <w:rFonts w:ascii="Segoe UI" w:hAnsi="Segoe UI" w:cs="Segoe UI"/>
        </w:rPr>
        <w:drawing>
          <wp:inline distT="0" distB="0" distL="0" distR="0" wp14:anchorId="41C9FFA4" wp14:editId="7D611A01">
            <wp:extent cx="6375400" cy="4020634"/>
            <wp:effectExtent l="19050" t="19050" r="25400" b="18415"/>
            <wp:docPr id="169"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95"/>
                    <a:stretch>
                      <a:fillRect/>
                    </a:stretch>
                  </pic:blipFill>
                  <pic:spPr>
                    <a:xfrm>
                      <a:off x="0" y="0"/>
                      <a:ext cx="6378281" cy="4022451"/>
                    </a:xfrm>
                    <a:prstGeom prst="rect">
                      <a:avLst/>
                    </a:prstGeom>
                    <a:ln w="6350">
                      <a:solidFill>
                        <a:schemeClr val="tx1"/>
                      </a:solidFill>
                    </a:ln>
                  </pic:spPr>
                </pic:pic>
              </a:graphicData>
            </a:graphic>
          </wp:inline>
        </w:drawing>
      </w:r>
    </w:p>
    <w:p w14:paraId="307A8875" w14:textId="77777777" w:rsidR="00E17255" w:rsidRDefault="00E17255" w:rsidP="00E17255">
      <w:pPr>
        <w:pStyle w:val="ListParagraph"/>
        <w:spacing w:before="180" w:after="180" w:line="240" w:lineRule="auto"/>
        <w:rPr>
          <w:rFonts w:ascii="Segoe UI" w:hAnsi="Segoe UI" w:cs="Segoe UI"/>
        </w:rPr>
      </w:pPr>
    </w:p>
    <w:p w14:paraId="5751BD07" w14:textId="3621B284" w:rsidR="00D8233D" w:rsidRDefault="00D8233D" w:rsidP="006457B5">
      <w:pPr>
        <w:pStyle w:val="ListParagraph"/>
        <w:numPr>
          <w:ilvl w:val="0"/>
          <w:numId w:val="40"/>
        </w:numPr>
        <w:spacing w:before="180" w:after="180" w:line="240" w:lineRule="auto"/>
        <w:rPr>
          <w:rFonts w:ascii="Segoe UI" w:hAnsi="Segoe UI" w:cs="Segoe UI"/>
        </w:rPr>
      </w:pPr>
      <w:r>
        <w:rPr>
          <w:rFonts w:ascii="Segoe UI" w:hAnsi="Segoe UI" w:cs="Segoe UI"/>
        </w:rPr>
        <w:t xml:space="preserve">Find and </w:t>
      </w:r>
      <w:r w:rsidRPr="00D8233D">
        <w:rPr>
          <w:rFonts w:ascii="Segoe UI" w:hAnsi="Segoe UI" w:cs="Segoe UI"/>
          <w:b/>
          <w:bCs/>
        </w:rPr>
        <w:t>select</w:t>
      </w:r>
      <w:r>
        <w:rPr>
          <w:rFonts w:ascii="Segoe UI" w:hAnsi="Segoe UI" w:cs="Segoe UI"/>
        </w:rPr>
        <w:t xml:space="preserve"> your bot. Click </w:t>
      </w:r>
      <w:r w:rsidRPr="00D8233D">
        <w:rPr>
          <w:rFonts w:ascii="Segoe UI" w:hAnsi="Segoe UI" w:cs="Segoe UI"/>
          <w:b/>
          <w:bCs/>
        </w:rPr>
        <w:t>Add</w:t>
      </w:r>
      <w:r>
        <w:rPr>
          <w:rFonts w:ascii="Segoe UI" w:hAnsi="Segoe UI" w:cs="Segoe UI"/>
        </w:rPr>
        <w:t xml:space="preserve">. </w:t>
      </w:r>
      <w:r>
        <w:rPr>
          <w:rFonts w:ascii="Segoe UI" w:hAnsi="Segoe UI" w:cs="Segoe UI"/>
          <w:i/>
          <w:iCs/>
        </w:rPr>
        <w:t>For official trainings, your bot should be called “MCH Application Id”.</w:t>
      </w:r>
    </w:p>
    <w:p w14:paraId="2ABACAAC" w14:textId="45CA305E" w:rsidR="00D8233D" w:rsidRDefault="00D8233D" w:rsidP="00D8233D">
      <w:pPr>
        <w:pStyle w:val="ListParagraph"/>
        <w:spacing w:before="180" w:after="180" w:line="240" w:lineRule="auto"/>
        <w:rPr>
          <w:rFonts w:ascii="Segoe UI" w:hAnsi="Segoe UI" w:cs="Segoe UI"/>
        </w:rPr>
      </w:pPr>
      <w:r w:rsidRPr="00D8233D">
        <w:rPr>
          <w:rFonts w:ascii="Segoe UI" w:hAnsi="Segoe UI" w:cs="Segoe UI"/>
        </w:rPr>
        <w:drawing>
          <wp:inline distT="0" distB="0" distL="0" distR="0" wp14:anchorId="365B715D" wp14:editId="0F215560">
            <wp:extent cx="6464300" cy="1402394"/>
            <wp:effectExtent l="19050" t="19050" r="12700" b="26670"/>
            <wp:docPr id="173" name="Picture 173"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text, application, table&#10;&#10;Description automatically generated"/>
                    <pic:cNvPicPr/>
                  </pic:nvPicPr>
                  <pic:blipFill>
                    <a:blip r:embed="rId96"/>
                    <a:stretch>
                      <a:fillRect/>
                    </a:stretch>
                  </pic:blipFill>
                  <pic:spPr>
                    <a:xfrm>
                      <a:off x="0" y="0"/>
                      <a:ext cx="6474388" cy="1404582"/>
                    </a:xfrm>
                    <a:prstGeom prst="rect">
                      <a:avLst/>
                    </a:prstGeom>
                    <a:ln w="6350">
                      <a:solidFill>
                        <a:schemeClr val="tx1"/>
                      </a:solidFill>
                    </a:ln>
                  </pic:spPr>
                </pic:pic>
              </a:graphicData>
            </a:graphic>
          </wp:inline>
        </w:drawing>
      </w:r>
    </w:p>
    <w:p w14:paraId="78AE6BC0" w14:textId="77777777" w:rsidR="00D8233D" w:rsidRDefault="00D8233D" w:rsidP="00D8233D">
      <w:pPr>
        <w:pStyle w:val="ListParagraph"/>
        <w:spacing w:before="180" w:after="180" w:line="240" w:lineRule="auto"/>
        <w:rPr>
          <w:rFonts w:ascii="Segoe UI" w:hAnsi="Segoe UI" w:cs="Segoe UI"/>
        </w:rPr>
      </w:pPr>
    </w:p>
    <w:p w14:paraId="52EB8000" w14:textId="592BD871" w:rsidR="00D8233D" w:rsidRDefault="00D8233D" w:rsidP="006457B5">
      <w:pPr>
        <w:pStyle w:val="ListParagraph"/>
        <w:numPr>
          <w:ilvl w:val="0"/>
          <w:numId w:val="40"/>
        </w:numPr>
        <w:spacing w:before="180" w:after="180" w:line="240" w:lineRule="auto"/>
        <w:rPr>
          <w:rFonts w:ascii="Segoe UI" w:hAnsi="Segoe UI" w:cs="Segoe UI"/>
        </w:rPr>
      </w:pPr>
      <w:r>
        <w:rPr>
          <w:rFonts w:ascii="Segoe UI" w:hAnsi="Segoe UI" w:cs="Segoe UI"/>
        </w:rPr>
        <w:t xml:space="preserve">This should open the advanced settings and display your bot in the </w:t>
      </w:r>
      <w:r w:rsidRPr="00D8233D">
        <w:rPr>
          <w:rFonts w:ascii="Segoe UI" w:hAnsi="Segoe UI" w:cs="Segoe UI"/>
          <w:b/>
          <w:bCs/>
        </w:rPr>
        <w:t>smart assist bots</w:t>
      </w:r>
      <w:r>
        <w:rPr>
          <w:rFonts w:ascii="Segoe UI" w:hAnsi="Segoe UI" w:cs="Segoe UI"/>
        </w:rPr>
        <w:t xml:space="preserve"> </w:t>
      </w:r>
      <w:proofErr w:type="spellStart"/>
      <w:r>
        <w:rPr>
          <w:rFonts w:ascii="Segoe UI" w:hAnsi="Segoe UI" w:cs="Segoe UI"/>
        </w:rPr>
        <w:t>subgrid</w:t>
      </w:r>
      <w:proofErr w:type="spellEnd"/>
      <w:r>
        <w:rPr>
          <w:rFonts w:ascii="Segoe UI" w:hAnsi="Segoe UI" w:cs="Segoe UI"/>
        </w:rPr>
        <w:t>.</w:t>
      </w:r>
    </w:p>
    <w:p w14:paraId="4E9528DD" w14:textId="79F5A56B" w:rsidR="00D8233D" w:rsidRDefault="00D8233D" w:rsidP="00D8233D">
      <w:pPr>
        <w:pStyle w:val="ListParagraph"/>
        <w:spacing w:before="180" w:after="180" w:line="240" w:lineRule="auto"/>
        <w:rPr>
          <w:rFonts w:ascii="Segoe UI" w:hAnsi="Segoe UI" w:cs="Segoe UI"/>
        </w:rPr>
      </w:pPr>
      <w:r w:rsidRPr="00D84EE3">
        <w:rPr>
          <w:rFonts w:ascii="Segoe UI" w:hAnsi="Segoe UI" w:cs="Segoe UI"/>
          <w:noProof/>
        </w:rPr>
        <w:lastRenderedPageBreak/>
        <mc:AlternateContent>
          <mc:Choice Requires="wps">
            <w:drawing>
              <wp:anchor distT="0" distB="0" distL="114300" distR="114300" simplePos="0" relativeHeight="251674664" behindDoc="0" locked="0" layoutInCell="1" allowOverlap="1" wp14:anchorId="7BA2B38E" wp14:editId="119340DB">
                <wp:simplePos x="0" y="0"/>
                <wp:positionH relativeFrom="column">
                  <wp:posOffset>3625850</wp:posOffset>
                </wp:positionH>
                <wp:positionV relativeFrom="paragraph">
                  <wp:posOffset>1460500</wp:posOffset>
                </wp:positionV>
                <wp:extent cx="3143250" cy="1225550"/>
                <wp:effectExtent l="0" t="0" r="19050" b="12700"/>
                <wp:wrapNone/>
                <wp:docPr id="178" name="Rectangle 178"/>
                <wp:cNvGraphicFramePr/>
                <a:graphic xmlns:a="http://schemas.openxmlformats.org/drawingml/2006/main">
                  <a:graphicData uri="http://schemas.microsoft.com/office/word/2010/wordprocessingShape">
                    <wps:wsp>
                      <wps:cNvSpPr/>
                      <wps:spPr>
                        <a:xfrm>
                          <a:off x="0" y="0"/>
                          <a:ext cx="3143250" cy="12255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1EDFF" id="Rectangle 178" o:spid="_x0000_s1026" style="position:absolute;margin-left:285.5pt;margin-top:115pt;width:247.5pt;height:96.5pt;z-index:251674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" filled="f" strokecolor="red" strokeweight="1pt"/>
            </w:pict>
          </mc:Fallback>
        </mc:AlternateContent>
      </w:r>
      <w:r w:rsidRPr="00D8233D">
        <w:rPr>
          <w:rFonts w:ascii="Segoe UI" w:hAnsi="Segoe UI" w:cs="Segoe UI"/>
        </w:rPr>
        <w:drawing>
          <wp:inline distT="0" distB="0" distL="0" distR="0" wp14:anchorId="6ECEA59F" wp14:editId="5CCD26E2">
            <wp:extent cx="6330950" cy="3950982"/>
            <wp:effectExtent l="19050" t="19050" r="12700" b="1143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97"/>
                    <a:stretch>
                      <a:fillRect/>
                    </a:stretch>
                  </pic:blipFill>
                  <pic:spPr>
                    <a:xfrm>
                      <a:off x="0" y="0"/>
                      <a:ext cx="6331804" cy="3951515"/>
                    </a:xfrm>
                    <a:prstGeom prst="rect">
                      <a:avLst/>
                    </a:prstGeom>
                    <a:ln w="6350">
                      <a:solidFill>
                        <a:schemeClr val="tx1"/>
                      </a:solidFill>
                    </a:ln>
                  </pic:spPr>
                </pic:pic>
              </a:graphicData>
            </a:graphic>
          </wp:inline>
        </w:drawing>
      </w:r>
    </w:p>
    <w:p w14:paraId="795584FB" w14:textId="77777777" w:rsidR="00D8233D" w:rsidRDefault="00D8233D" w:rsidP="00D8233D">
      <w:pPr>
        <w:pStyle w:val="ListParagraph"/>
        <w:spacing w:before="180" w:after="180" w:line="240" w:lineRule="auto"/>
        <w:rPr>
          <w:rFonts w:ascii="Segoe UI" w:hAnsi="Segoe UI" w:cs="Segoe UI"/>
        </w:rPr>
      </w:pPr>
    </w:p>
    <w:p w14:paraId="6CFA56D0" w14:textId="06DF0746" w:rsidR="006457B5" w:rsidRPr="00B25F25" w:rsidRDefault="00D8233D" w:rsidP="006457B5">
      <w:pPr>
        <w:pStyle w:val="ListParagraph"/>
        <w:numPr>
          <w:ilvl w:val="0"/>
          <w:numId w:val="40"/>
        </w:numPr>
        <w:spacing w:before="180" w:after="180" w:line="240" w:lineRule="auto"/>
        <w:rPr>
          <w:rFonts w:ascii="Segoe UI" w:hAnsi="Segoe UI" w:cs="Segoe UI"/>
        </w:rPr>
      </w:pPr>
      <w:r>
        <w:rPr>
          <w:rFonts w:ascii="Segoe UI" w:hAnsi="Segoe UI" w:cs="Segoe UI"/>
        </w:rPr>
        <w:t>You can also access the advanced settings at the bottom of the record page by selecting</w:t>
      </w:r>
      <w:r w:rsidR="006457B5" w:rsidRPr="00B25F25">
        <w:rPr>
          <w:rFonts w:ascii="Segoe UI" w:hAnsi="Segoe UI" w:cs="Segoe UI"/>
          <w:b/>
          <w:bCs/>
        </w:rPr>
        <w:t xml:space="preserve"> </w:t>
      </w:r>
      <w:r w:rsidR="00B25F25">
        <w:rPr>
          <w:rFonts w:ascii="Segoe UI" w:hAnsi="Segoe UI" w:cs="Segoe UI"/>
          <w:b/>
          <w:bCs/>
        </w:rPr>
        <w:t>Show a</w:t>
      </w:r>
      <w:r w:rsidR="006457B5" w:rsidRPr="00B25F25">
        <w:rPr>
          <w:rFonts w:ascii="Segoe UI" w:hAnsi="Segoe UI" w:cs="Segoe UI"/>
          <w:b/>
          <w:bCs/>
        </w:rPr>
        <w:t>dvanced settings</w:t>
      </w:r>
      <w:r w:rsidR="00B25F25">
        <w:rPr>
          <w:rFonts w:ascii="Segoe UI" w:hAnsi="Segoe UI" w:cs="Segoe UI"/>
          <w:b/>
          <w:bCs/>
        </w:rPr>
        <w:t>.</w:t>
      </w:r>
    </w:p>
    <w:p w14:paraId="2B9B0AFF" w14:textId="02C7AF44" w:rsidR="006457B5" w:rsidRPr="00D84EE3" w:rsidRDefault="00B25F25" w:rsidP="00B25F25">
      <w:pPr>
        <w:pStyle w:val="ListParagraph"/>
        <w:spacing w:before="180" w:after="180" w:line="240" w:lineRule="auto"/>
        <w:rPr>
          <w:rFonts w:ascii="Segoe UI" w:hAnsi="Segoe UI" w:cs="Segoe UI"/>
        </w:rPr>
      </w:pPr>
      <w:r w:rsidRPr="00D84EE3">
        <w:rPr>
          <w:rFonts w:ascii="Segoe UI" w:hAnsi="Segoe UI" w:cs="Segoe UI"/>
          <w:noProof/>
        </w:rPr>
        <mc:AlternateContent>
          <mc:Choice Requires="wps">
            <w:drawing>
              <wp:anchor distT="0" distB="0" distL="114300" distR="114300" simplePos="0" relativeHeight="251670568" behindDoc="0" locked="0" layoutInCell="1" allowOverlap="1" wp14:anchorId="788DF177" wp14:editId="08FC9DF8">
                <wp:simplePos x="0" y="0"/>
                <wp:positionH relativeFrom="column">
                  <wp:posOffset>514350</wp:posOffset>
                </wp:positionH>
                <wp:positionV relativeFrom="paragraph">
                  <wp:posOffset>3790950</wp:posOffset>
                </wp:positionV>
                <wp:extent cx="1016000" cy="236220"/>
                <wp:effectExtent l="0" t="0" r="12700" b="11430"/>
                <wp:wrapNone/>
                <wp:docPr id="164" name="Rectangle 164"/>
                <wp:cNvGraphicFramePr/>
                <a:graphic xmlns:a="http://schemas.openxmlformats.org/drawingml/2006/main">
                  <a:graphicData uri="http://schemas.microsoft.com/office/word/2010/wordprocessingShape">
                    <wps:wsp>
                      <wps:cNvSpPr/>
                      <wps:spPr>
                        <a:xfrm>
                          <a:off x="0" y="0"/>
                          <a:ext cx="10160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130CC" id="Rectangle 164" o:spid="_x0000_s1026" style="position:absolute;margin-left:40.5pt;margin-top:298.5pt;width:80pt;height:18.6pt;z-index:251670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" filled="f" strokecolor="red" strokeweight="1pt"/>
            </w:pict>
          </mc:Fallback>
        </mc:AlternateContent>
      </w:r>
      <w:r w:rsidRPr="00D84EE3">
        <w:rPr>
          <w:rFonts w:ascii="Segoe UI" w:hAnsi="Segoe UI" w:cs="Segoe UI"/>
        </w:rPr>
        <w:drawing>
          <wp:inline distT="0" distB="0" distL="0" distR="0" wp14:anchorId="5A135600" wp14:editId="78EAA9D7">
            <wp:extent cx="6375400" cy="4020634"/>
            <wp:effectExtent l="19050" t="19050" r="25400" b="18415"/>
            <wp:docPr id="163" name="Picture 1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computer&#10;&#10;Description automatically generated"/>
                    <pic:cNvPicPr/>
                  </pic:nvPicPr>
                  <pic:blipFill>
                    <a:blip r:embed="rId95"/>
                    <a:stretch>
                      <a:fillRect/>
                    </a:stretch>
                  </pic:blipFill>
                  <pic:spPr>
                    <a:xfrm>
                      <a:off x="0" y="0"/>
                      <a:ext cx="6378281" cy="4022451"/>
                    </a:xfrm>
                    <a:prstGeom prst="rect">
                      <a:avLst/>
                    </a:prstGeom>
                    <a:ln w="6350">
                      <a:solidFill>
                        <a:schemeClr val="tx1"/>
                      </a:solidFill>
                    </a:ln>
                  </pic:spPr>
                </pic:pic>
              </a:graphicData>
            </a:graphic>
          </wp:inline>
        </w:drawing>
      </w:r>
    </w:p>
    <w:p w14:paraId="252EB443" w14:textId="650A8392" w:rsidR="00B25F25" w:rsidRPr="00D84EE3" w:rsidRDefault="00B25F25" w:rsidP="00B25F25">
      <w:pPr>
        <w:pStyle w:val="ListParagraph"/>
        <w:spacing w:before="180" w:after="180" w:line="240" w:lineRule="auto"/>
        <w:rPr>
          <w:rFonts w:ascii="Segoe UI" w:hAnsi="Segoe UI" w:cs="Segoe UI"/>
        </w:rPr>
      </w:pPr>
    </w:p>
    <w:p w14:paraId="5B071C1E" w14:textId="49AE1728" w:rsidR="00B25F25" w:rsidRPr="00D84EE3" w:rsidRDefault="00E24372" w:rsidP="008028F5">
      <w:pPr>
        <w:pStyle w:val="ListParagraph"/>
        <w:numPr>
          <w:ilvl w:val="0"/>
          <w:numId w:val="40"/>
        </w:numPr>
        <w:spacing w:before="180" w:after="180" w:line="240" w:lineRule="auto"/>
        <w:rPr>
          <w:rFonts w:ascii="Segoe UI" w:hAnsi="Segoe UI" w:cs="Segoe UI"/>
        </w:rPr>
      </w:pPr>
      <w:r>
        <w:rPr>
          <w:rFonts w:ascii="Segoe UI" w:hAnsi="Segoe UI" w:cs="Segoe UI"/>
        </w:rPr>
        <w:t>Now we want to define a new context variable and routing rule.</w:t>
      </w:r>
      <w:r w:rsidR="00D84EE3" w:rsidRPr="00D84EE3">
        <w:rPr>
          <w:rFonts w:ascii="Segoe UI" w:hAnsi="Segoe UI" w:cs="Segoe UI"/>
        </w:rPr>
        <w:t xml:space="preserve"> Select</w:t>
      </w:r>
      <w:r w:rsidR="00D84EE3">
        <w:rPr>
          <w:rFonts w:ascii="Segoe UI" w:hAnsi="Segoe UI" w:cs="Segoe UI"/>
          <w:b/>
          <w:bCs/>
        </w:rPr>
        <w:t xml:space="preserve"> +</w:t>
      </w:r>
      <w:r w:rsidR="00B25F25" w:rsidRPr="00D84EE3">
        <w:rPr>
          <w:rFonts w:ascii="Segoe UI" w:hAnsi="Segoe UI" w:cs="Segoe UI"/>
          <w:b/>
          <w:bCs/>
        </w:rPr>
        <w:t xml:space="preserve"> Add Context variable</w:t>
      </w:r>
      <w:r w:rsidRPr="00E24372">
        <w:rPr>
          <w:rFonts w:ascii="Segoe UI" w:hAnsi="Segoe UI" w:cs="Segoe UI"/>
        </w:rPr>
        <w:t>.</w:t>
      </w:r>
    </w:p>
    <w:p w14:paraId="2DEF6E74" w14:textId="419B64BF" w:rsidR="00D84EE3" w:rsidRDefault="00E24372" w:rsidP="00D84EE3">
      <w:pPr>
        <w:pStyle w:val="ListParagraph"/>
        <w:spacing w:before="180" w:after="180" w:line="240" w:lineRule="auto"/>
        <w:rPr>
          <w:rFonts w:ascii="Segoe UI" w:hAnsi="Segoe UI" w:cs="Segoe UI"/>
        </w:rPr>
      </w:pPr>
      <w:r w:rsidRPr="00D84EE3">
        <w:rPr>
          <w:rFonts w:ascii="Segoe UI" w:hAnsi="Segoe UI" w:cs="Segoe UI"/>
          <w:noProof/>
        </w:rPr>
        <w:lastRenderedPageBreak/>
        <mc:AlternateContent>
          <mc:Choice Requires="wps">
            <w:drawing>
              <wp:anchor distT="0" distB="0" distL="114300" distR="114300" simplePos="0" relativeHeight="251676712" behindDoc="0" locked="0" layoutInCell="1" allowOverlap="1" wp14:anchorId="28182A0D" wp14:editId="0F5B80E9">
                <wp:simplePos x="0" y="0"/>
                <wp:positionH relativeFrom="column">
                  <wp:posOffset>1593850</wp:posOffset>
                </wp:positionH>
                <wp:positionV relativeFrom="paragraph">
                  <wp:posOffset>2082800</wp:posOffset>
                </wp:positionV>
                <wp:extent cx="1016000" cy="236220"/>
                <wp:effectExtent l="0" t="0" r="12700" b="11430"/>
                <wp:wrapNone/>
                <wp:docPr id="186" name="Rectangle 186"/>
                <wp:cNvGraphicFramePr/>
                <a:graphic xmlns:a="http://schemas.openxmlformats.org/drawingml/2006/main">
                  <a:graphicData uri="http://schemas.microsoft.com/office/word/2010/wordprocessingShape">
                    <wps:wsp>
                      <wps:cNvSpPr/>
                      <wps:spPr>
                        <a:xfrm>
                          <a:off x="0" y="0"/>
                          <a:ext cx="1016000" cy="2362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0BB0E3" id="Rectangle 186" o:spid="_x0000_s1026" style="position:absolute;margin-left:125.5pt;margin-top:164pt;width:80pt;height:18.6pt;z-index:251676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" filled="f" strokecolor="red" strokeweight="1pt"/>
            </w:pict>
          </mc:Fallback>
        </mc:AlternateContent>
      </w:r>
      <w:r w:rsidRPr="00D8233D">
        <w:rPr>
          <w:rFonts w:ascii="Segoe UI" w:hAnsi="Segoe UI" w:cs="Segoe UI"/>
        </w:rPr>
        <w:drawing>
          <wp:inline distT="0" distB="0" distL="0" distR="0" wp14:anchorId="17547C3D" wp14:editId="1F2EF3AC">
            <wp:extent cx="6330950" cy="3950982"/>
            <wp:effectExtent l="19050" t="19050" r="12700" b="11430"/>
            <wp:docPr id="183" name="Picture 1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pic:nvPicPr>
                  <pic:blipFill>
                    <a:blip r:embed="rId97"/>
                    <a:stretch>
                      <a:fillRect/>
                    </a:stretch>
                  </pic:blipFill>
                  <pic:spPr>
                    <a:xfrm>
                      <a:off x="0" y="0"/>
                      <a:ext cx="6331804" cy="3951515"/>
                    </a:xfrm>
                    <a:prstGeom prst="rect">
                      <a:avLst/>
                    </a:prstGeom>
                    <a:ln w="6350">
                      <a:solidFill>
                        <a:schemeClr val="tx1"/>
                      </a:solidFill>
                    </a:ln>
                  </pic:spPr>
                </pic:pic>
              </a:graphicData>
            </a:graphic>
          </wp:inline>
        </w:drawing>
      </w:r>
    </w:p>
    <w:p w14:paraId="1E8116DE" w14:textId="77777777" w:rsidR="00E24372" w:rsidRDefault="00E24372" w:rsidP="00E24372">
      <w:pPr>
        <w:pStyle w:val="ListParagraph"/>
        <w:spacing w:before="180" w:after="180" w:line="240" w:lineRule="auto"/>
        <w:rPr>
          <w:rFonts w:ascii="Segoe UI" w:hAnsi="Segoe UI" w:cs="Segoe UI"/>
        </w:rPr>
      </w:pPr>
    </w:p>
    <w:p w14:paraId="4B324763" w14:textId="524BE814" w:rsidR="00D1475B" w:rsidRDefault="00E24372" w:rsidP="008028F5">
      <w:pPr>
        <w:pStyle w:val="ListParagraph"/>
        <w:numPr>
          <w:ilvl w:val="0"/>
          <w:numId w:val="40"/>
        </w:numPr>
        <w:spacing w:before="180" w:after="180" w:line="240" w:lineRule="auto"/>
        <w:rPr>
          <w:rFonts w:ascii="Segoe UI" w:hAnsi="Segoe UI" w:cs="Segoe UI"/>
        </w:rPr>
      </w:pPr>
      <w:r>
        <w:rPr>
          <w:rFonts w:ascii="Segoe UI" w:hAnsi="Segoe UI" w:cs="Segoe UI"/>
        </w:rPr>
        <w:t>In the context variable flyout, s</w:t>
      </w:r>
      <w:r w:rsidR="00F72B8E" w:rsidRPr="00B25F25">
        <w:rPr>
          <w:rFonts w:ascii="Segoe UI" w:hAnsi="Segoe UI" w:cs="Segoe UI"/>
        </w:rPr>
        <w:t xml:space="preserve">elect </w:t>
      </w:r>
      <w:r w:rsidR="00F72B8E" w:rsidRPr="00B25F25">
        <w:rPr>
          <w:rFonts w:ascii="Segoe UI" w:hAnsi="Segoe UI" w:cs="Segoe UI"/>
          <w:b/>
          <w:bCs/>
        </w:rPr>
        <w:t xml:space="preserve">+ </w:t>
      </w:r>
      <w:r>
        <w:rPr>
          <w:rFonts w:ascii="Segoe UI" w:hAnsi="Segoe UI" w:cs="Segoe UI"/>
          <w:b/>
          <w:bCs/>
        </w:rPr>
        <w:t>Add</w:t>
      </w:r>
      <w:r>
        <w:rPr>
          <w:rFonts w:ascii="Segoe UI" w:hAnsi="Segoe UI" w:cs="Segoe UI"/>
        </w:rPr>
        <w:t xml:space="preserve"> to add new context variable.</w:t>
      </w:r>
    </w:p>
    <w:p w14:paraId="5A09B37B" w14:textId="7B551147" w:rsidR="008028F5" w:rsidRPr="00E24372" w:rsidRDefault="00E24372" w:rsidP="00E24372">
      <w:pPr>
        <w:pStyle w:val="ListParagraph"/>
        <w:spacing w:before="180" w:after="180" w:line="240" w:lineRule="auto"/>
        <w:rPr>
          <w:rFonts w:ascii="Segoe UI" w:hAnsi="Segoe UI" w:cs="Segoe UI"/>
        </w:rPr>
      </w:pPr>
      <w:r w:rsidRPr="00E24372">
        <w:rPr>
          <w:rFonts w:ascii="Segoe UI" w:hAnsi="Segoe UI" w:cs="Segoe UI"/>
        </w:rPr>
        <w:drawing>
          <wp:inline distT="0" distB="0" distL="0" distR="0" wp14:anchorId="019AD958" wp14:editId="589D90EF">
            <wp:extent cx="4818087" cy="1654810"/>
            <wp:effectExtent l="19050" t="19050" r="20955" b="21590"/>
            <wp:docPr id="187" name="Picture 1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application&#10;&#10;Description automatically generated"/>
                    <pic:cNvPicPr/>
                  </pic:nvPicPr>
                  <pic:blipFill>
                    <a:blip r:embed="rId98"/>
                    <a:stretch>
                      <a:fillRect/>
                    </a:stretch>
                  </pic:blipFill>
                  <pic:spPr>
                    <a:xfrm>
                      <a:off x="0" y="0"/>
                      <a:ext cx="4840661" cy="1662563"/>
                    </a:xfrm>
                    <a:prstGeom prst="rect">
                      <a:avLst/>
                    </a:prstGeom>
                    <a:ln w="6350">
                      <a:solidFill>
                        <a:schemeClr val="tx1"/>
                      </a:solidFill>
                    </a:ln>
                  </pic:spPr>
                </pic:pic>
              </a:graphicData>
            </a:graphic>
          </wp:inline>
        </w:drawing>
      </w:r>
    </w:p>
    <w:p w14:paraId="2275F1E6" w14:textId="77777777" w:rsidR="00933C90" w:rsidRPr="008028F5" w:rsidRDefault="00933C90" w:rsidP="008028F5">
      <w:pPr>
        <w:pStyle w:val="ListParagraph"/>
        <w:spacing w:before="180" w:after="180" w:line="240" w:lineRule="auto"/>
        <w:rPr>
          <w:rFonts w:ascii="Segoe UI" w:hAnsi="Segoe UI" w:cs="Segoe UI"/>
        </w:rPr>
      </w:pPr>
    </w:p>
    <w:p w14:paraId="62E99135" w14:textId="6B352026" w:rsidR="00D1475B" w:rsidRPr="00D1475B" w:rsidRDefault="00D1475B" w:rsidP="00245947">
      <w:pPr>
        <w:pStyle w:val="ListParagraph"/>
        <w:numPr>
          <w:ilvl w:val="0"/>
          <w:numId w:val="40"/>
        </w:numPr>
        <w:spacing w:before="180" w:after="180" w:line="240" w:lineRule="auto"/>
        <w:rPr>
          <w:rFonts w:ascii="Segoe UI" w:hAnsi="Segoe UI" w:cs="Segoe UI"/>
        </w:rPr>
      </w:pPr>
      <w:r w:rsidRPr="00D1475B">
        <w:rPr>
          <w:rFonts w:ascii="Segoe UI" w:hAnsi="Segoe UI" w:cs="Segoe UI"/>
        </w:rPr>
        <w:t xml:space="preserve">Create </w:t>
      </w:r>
      <w:r w:rsidR="00F72B8E">
        <w:rPr>
          <w:rFonts w:ascii="Segoe UI" w:hAnsi="Segoe UI" w:cs="Segoe UI"/>
        </w:rPr>
        <w:t>the new</w:t>
      </w:r>
      <w:r w:rsidRPr="00D1475B">
        <w:rPr>
          <w:rFonts w:ascii="Segoe UI" w:hAnsi="Segoe UI" w:cs="Segoe UI"/>
        </w:rPr>
        <w:t xml:space="preserve"> Context Variable with the following </w:t>
      </w:r>
      <w:r w:rsidR="00E332C7">
        <w:rPr>
          <w:rFonts w:ascii="Segoe UI" w:hAnsi="Segoe UI" w:cs="Segoe UI"/>
        </w:rPr>
        <w:t>details</w:t>
      </w:r>
      <w:r w:rsidRPr="00D1475B">
        <w:rPr>
          <w:rFonts w:ascii="Segoe UI" w:hAnsi="Segoe UI" w:cs="Segoe UI"/>
        </w:rPr>
        <w:t>:</w:t>
      </w:r>
    </w:p>
    <w:p w14:paraId="50BFBBEC" w14:textId="77777777" w:rsidR="00D1475B" w:rsidRPr="00D1475B" w:rsidRDefault="00D1475B" w:rsidP="00F72B8E">
      <w:pPr>
        <w:pStyle w:val="ListParagraph"/>
        <w:numPr>
          <w:ilvl w:val="1"/>
          <w:numId w:val="40"/>
        </w:numPr>
        <w:spacing w:before="180" w:after="180" w:line="240" w:lineRule="auto"/>
        <w:rPr>
          <w:rFonts w:ascii="Segoe UI" w:hAnsi="Segoe UI" w:cs="Segoe UI"/>
        </w:rPr>
      </w:pPr>
      <w:r w:rsidRPr="00D1475B">
        <w:rPr>
          <w:rFonts w:ascii="Segoe UI" w:hAnsi="Segoe UI" w:cs="Segoe UI"/>
          <w:b/>
          <w:bCs/>
        </w:rPr>
        <w:t>Name:</w:t>
      </w:r>
      <w:r w:rsidRPr="00D1475B">
        <w:rPr>
          <w:rFonts w:ascii="Segoe UI" w:hAnsi="Segoe UI" w:cs="Segoe UI"/>
        </w:rPr>
        <w:t xml:space="preserve"> </w:t>
      </w:r>
      <w:proofErr w:type="spellStart"/>
      <w:r w:rsidRPr="001B4D5A">
        <w:rPr>
          <w:rFonts w:ascii="Segoe UI" w:hAnsi="Segoe UI" w:cs="Segoe UI"/>
        </w:rPr>
        <w:t>EscalateToAgent</w:t>
      </w:r>
      <w:proofErr w:type="spellEnd"/>
    </w:p>
    <w:p w14:paraId="71EE46A2" w14:textId="1EE3BE79" w:rsidR="001B4D5A" w:rsidRDefault="00D1475B" w:rsidP="001B4D5A">
      <w:pPr>
        <w:pStyle w:val="ListParagraph"/>
        <w:numPr>
          <w:ilvl w:val="1"/>
          <w:numId w:val="40"/>
        </w:numPr>
        <w:spacing w:before="180" w:after="180" w:line="240" w:lineRule="auto"/>
        <w:rPr>
          <w:rFonts w:ascii="Segoe UI" w:hAnsi="Segoe UI" w:cs="Segoe UI"/>
        </w:rPr>
      </w:pPr>
      <w:r w:rsidRPr="00D1475B">
        <w:rPr>
          <w:rFonts w:ascii="Segoe UI" w:hAnsi="Segoe UI" w:cs="Segoe UI"/>
          <w:b/>
          <w:bCs/>
        </w:rPr>
        <w:t>Type:</w:t>
      </w:r>
      <w:r w:rsidRPr="00D1475B">
        <w:rPr>
          <w:rFonts w:ascii="Segoe UI" w:hAnsi="Segoe UI" w:cs="Segoe UI"/>
        </w:rPr>
        <w:t xml:space="preserve"> Number</w:t>
      </w:r>
    </w:p>
    <w:p w14:paraId="220EE2B4" w14:textId="5795DCB6" w:rsidR="00E24372" w:rsidRDefault="00E24372" w:rsidP="001B4D5A">
      <w:pPr>
        <w:pStyle w:val="ListParagraph"/>
        <w:numPr>
          <w:ilvl w:val="1"/>
          <w:numId w:val="40"/>
        </w:numPr>
        <w:spacing w:before="180" w:after="180" w:line="240" w:lineRule="auto"/>
        <w:rPr>
          <w:rFonts w:ascii="Segoe UI" w:hAnsi="Segoe UI" w:cs="Segoe UI"/>
        </w:rPr>
      </w:pPr>
      <w:r w:rsidRPr="00E24372">
        <w:rPr>
          <w:rFonts w:ascii="Segoe UI" w:hAnsi="Segoe UI" w:cs="Segoe UI"/>
        </w:rPr>
        <w:t>Click</w:t>
      </w:r>
      <w:r>
        <w:rPr>
          <w:rFonts w:ascii="Segoe UI" w:hAnsi="Segoe UI" w:cs="Segoe UI"/>
          <w:b/>
          <w:bCs/>
        </w:rPr>
        <w:t xml:space="preserve"> Create</w:t>
      </w:r>
    </w:p>
    <w:p w14:paraId="3435637F" w14:textId="43E39823" w:rsidR="00432DA7" w:rsidRDefault="00E24372" w:rsidP="00E24372">
      <w:pPr>
        <w:pStyle w:val="ListParagraph"/>
        <w:spacing w:before="180" w:after="180" w:line="240" w:lineRule="auto"/>
        <w:ind w:left="1080"/>
        <w:rPr>
          <w:rFonts w:ascii="Segoe UI" w:hAnsi="Segoe UI" w:cs="Segoe UI"/>
        </w:rPr>
      </w:pPr>
      <w:r w:rsidRPr="00E24372">
        <w:rPr>
          <w:rFonts w:ascii="Segoe UI" w:hAnsi="Segoe UI" w:cs="Segoe UI"/>
        </w:rPr>
        <w:drawing>
          <wp:inline distT="0" distB="0" distL="0" distR="0" wp14:anchorId="4A8F9EC1" wp14:editId="7BE99846">
            <wp:extent cx="2076450" cy="1969467"/>
            <wp:effectExtent l="19050" t="19050" r="19050" b="12065"/>
            <wp:docPr id="191" name="Picture 19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Graphical user interface, text, application, email&#10;&#10;Description automatically generated"/>
                    <pic:cNvPicPr/>
                  </pic:nvPicPr>
                  <pic:blipFill>
                    <a:blip r:embed="rId99"/>
                    <a:stretch>
                      <a:fillRect/>
                    </a:stretch>
                  </pic:blipFill>
                  <pic:spPr>
                    <a:xfrm>
                      <a:off x="0" y="0"/>
                      <a:ext cx="2083182" cy="1975852"/>
                    </a:xfrm>
                    <a:prstGeom prst="rect">
                      <a:avLst/>
                    </a:prstGeom>
                    <a:ln w="6350">
                      <a:solidFill>
                        <a:schemeClr val="tx1"/>
                      </a:solidFill>
                    </a:ln>
                  </pic:spPr>
                </pic:pic>
              </a:graphicData>
            </a:graphic>
          </wp:inline>
        </w:drawing>
      </w:r>
    </w:p>
    <w:p w14:paraId="0D503DFA" w14:textId="77777777" w:rsidR="00E24372" w:rsidRPr="00E24372" w:rsidRDefault="00E24372" w:rsidP="00E24372">
      <w:pPr>
        <w:pStyle w:val="ListParagraph"/>
        <w:spacing w:before="180" w:after="180" w:line="240" w:lineRule="auto"/>
        <w:ind w:left="1080"/>
        <w:rPr>
          <w:rFonts w:ascii="Segoe UI" w:hAnsi="Segoe UI" w:cs="Segoe UI"/>
        </w:rPr>
      </w:pPr>
    </w:p>
    <w:p w14:paraId="755FF37B" w14:textId="7503BD5B" w:rsidR="00C33D01" w:rsidRDefault="005B3E7D" w:rsidP="00245947">
      <w:pPr>
        <w:pStyle w:val="ListParagraph"/>
        <w:numPr>
          <w:ilvl w:val="0"/>
          <w:numId w:val="40"/>
        </w:numPr>
        <w:spacing w:before="180" w:after="180" w:line="240" w:lineRule="auto"/>
        <w:rPr>
          <w:rFonts w:ascii="Segoe UI" w:hAnsi="Segoe UI" w:cs="Segoe UI"/>
        </w:rPr>
      </w:pPr>
      <w:r w:rsidRPr="005B3E7D">
        <w:rPr>
          <w:rFonts w:ascii="Segoe UI" w:hAnsi="Segoe UI" w:cs="Segoe UI"/>
          <w:b/>
          <w:bCs/>
        </w:rPr>
        <w:t>Close</w:t>
      </w:r>
      <w:r>
        <w:rPr>
          <w:rFonts w:ascii="Segoe UI" w:hAnsi="Segoe UI" w:cs="Segoe UI"/>
        </w:rPr>
        <w:t xml:space="preserve"> the context variable panel.  </w:t>
      </w:r>
    </w:p>
    <w:p w14:paraId="7D0CBE93" w14:textId="57FE310B" w:rsidR="00C33D01" w:rsidRDefault="005B3E7D" w:rsidP="00C33D01">
      <w:pPr>
        <w:pStyle w:val="ListParagraph"/>
        <w:rPr>
          <w:rFonts w:ascii="Segoe UI" w:hAnsi="Segoe UI" w:cs="Segoe UI"/>
        </w:rPr>
      </w:pPr>
      <w:r w:rsidRPr="005B3E7D">
        <w:rPr>
          <w:rFonts w:ascii="Segoe UI" w:hAnsi="Segoe UI" w:cs="Segoe UI"/>
        </w:rPr>
        <w:drawing>
          <wp:inline distT="0" distB="0" distL="0" distR="0" wp14:anchorId="3EE19BE5" wp14:editId="70FFE7BD">
            <wp:extent cx="4133850" cy="1697310"/>
            <wp:effectExtent l="19050" t="19050" r="19050" b="17780"/>
            <wp:docPr id="194" name="Picture 1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text, application&#10;&#10;Description automatically generated"/>
                    <pic:cNvPicPr/>
                  </pic:nvPicPr>
                  <pic:blipFill>
                    <a:blip r:embed="rId100"/>
                    <a:stretch>
                      <a:fillRect/>
                    </a:stretch>
                  </pic:blipFill>
                  <pic:spPr>
                    <a:xfrm>
                      <a:off x="0" y="0"/>
                      <a:ext cx="4141634" cy="1700506"/>
                    </a:xfrm>
                    <a:prstGeom prst="rect">
                      <a:avLst/>
                    </a:prstGeom>
                    <a:ln w="6350">
                      <a:solidFill>
                        <a:schemeClr val="tx1"/>
                      </a:solidFill>
                    </a:ln>
                  </pic:spPr>
                </pic:pic>
              </a:graphicData>
            </a:graphic>
          </wp:inline>
        </w:drawing>
      </w:r>
    </w:p>
    <w:p w14:paraId="47A0B462" w14:textId="77777777" w:rsidR="00C33D01" w:rsidRPr="00C33D01" w:rsidRDefault="00C33D01" w:rsidP="00C33D01">
      <w:pPr>
        <w:pStyle w:val="ListParagraph"/>
        <w:rPr>
          <w:rFonts w:ascii="Segoe UI" w:hAnsi="Segoe UI" w:cs="Segoe UI"/>
        </w:rPr>
      </w:pPr>
    </w:p>
    <w:p w14:paraId="414FAE68" w14:textId="202F0F4B" w:rsidR="005B3E7D" w:rsidRDefault="005B3E7D" w:rsidP="00577976">
      <w:pPr>
        <w:pStyle w:val="ListParagraph"/>
        <w:numPr>
          <w:ilvl w:val="0"/>
          <w:numId w:val="40"/>
        </w:numPr>
        <w:spacing w:before="180" w:after="180" w:line="240" w:lineRule="auto"/>
        <w:rPr>
          <w:rFonts w:ascii="Segoe UI" w:hAnsi="Segoe UI" w:cs="Segoe UI"/>
        </w:rPr>
      </w:pPr>
      <w:r>
        <w:rPr>
          <w:rFonts w:ascii="Segoe UI" w:hAnsi="Segoe UI" w:cs="Segoe UI"/>
        </w:rPr>
        <w:t xml:space="preserve">You should now see the new </w:t>
      </w:r>
      <w:proofErr w:type="spellStart"/>
      <w:r w:rsidRPr="005B3E7D">
        <w:rPr>
          <w:rFonts w:ascii="Segoe UI" w:hAnsi="Segoe UI" w:cs="Segoe UI"/>
          <w:b/>
          <w:bCs/>
        </w:rPr>
        <w:t>EscalateToAgent</w:t>
      </w:r>
      <w:proofErr w:type="spellEnd"/>
      <w:r>
        <w:rPr>
          <w:rFonts w:ascii="Segoe UI" w:hAnsi="Segoe UI" w:cs="Segoe UI"/>
        </w:rPr>
        <w:t xml:space="preserve"> c</w:t>
      </w:r>
      <w:r>
        <w:rPr>
          <w:rFonts w:ascii="Segoe UI" w:hAnsi="Segoe UI" w:cs="Segoe UI"/>
        </w:rPr>
        <w:t xml:space="preserve">ontext </w:t>
      </w:r>
      <w:r>
        <w:rPr>
          <w:rFonts w:ascii="Segoe UI" w:hAnsi="Segoe UI" w:cs="Segoe UI"/>
        </w:rPr>
        <w:t>v</w:t>
      </w:r>
      <w:r>
        <w:rPr>
          <w:rFonts w:ascii="Segoe UI" w:hAnsi="Segoe UI" w:cs="Segoe UI"/>
        </w:rPr>
        <w:t xml:space="preserve">ariable in the </w:t>
      </w:r>
      <w:r>
        <w:rPr>
          <w:rFonts w:ascii="Segoe UI" w:hAnsi="Segoe UI" w:cs="Segoe UI"/>
        </w:rPr>
        <w:t xml:space="preserve">live </w:t>
      </w:r>
      <w:r>
        <w:rPr>
          <w:rFonts w:ascii="Segoe UI" w:hAnsi="Segoe UI" w:cs="Segoe UI"/>
        </w:rPr>
        <w:t>chat workstream.</w:t>
      </w:r>
    </w:p>
    <w:p w14:paraId="289E80D7" w14:textId="4C7C8D57" w:rsidR="005B3E7D" w:rsidRDefault="005B3E7D" w:rsidP="005B3E7D">
      <w:pPr>
        <w:pStyle w:val="ListParagraph"/>
        <w:spacing w:before="180" w:after="180" w:line="240" w:lineRule="auto"/>
        <w:rPr>
          <w:rFonts w:ascii="Segoe UI" w:hAnsi="Segoe UI" w:cs="Segoe UI"/>
        </w:rPr>
      </w:pPr>
      <w:r w:rsidRPr="00D84EE3">
        <w:rPr>
          <w:rFonts w:ascii="Segoe UI" w:hAnsi="Segoe UI" w:cs="Segoe UI"/>
          <w:noProof/>
        </w:rPr>
        <mc:AlternateContent>
          <mc:Choice Requires="wps">
            <w:drawing>
              <wp:anchor distT="0" distB="0" distL="114300" distR="114300" simplePos="0" relativeHeight="251678760" behindDoc="0" locked="0" layoutInCell="1" allowOverlap="1" wp14:anchorId="680D13C8" wp14:editId="3ECF8B2B">
                <wp:simplePos x="0" y="0"/>
                <wp:positionH relativeFrom="column">
                  <wp:posOffset>474562</wp:posOffset>
                </wp:positionH>
                <wp:positionV relativeFrom="paragraph">
                  <wp:posOffset>1498496</wp:posOffset>
                </wp:positionV>
                <wp:extent cx="3165676" cy="1226916"/>
                <wp:effectExtent l="0" t="0" r="15875" b="11430"/>
                <wp:wrapNone/>
                <wp:docPr id="200" name="Rectangle 200"/>
                <wp:cNvGraphicFramePr/>
                <a:graphic xmlns:a="http://schemas.openxmlformats.org/drawingml/2006/main">
                  <a:graphicData uri="http://schemas.microsoft.com/office/word/2010/wordprocessingShape">
                    <wps:wsp>
                      <wps:cNvSpPr/>
                      <wps:spPr>
                        <a:xfrm>
                          <a:off x="0" y="0"/>
                          <a:ext cx="3165676" cy="122691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9A010" id="Rectangle 200" o:spid="_x0000_s1026" style="position:absolute;margin-left:37.35pt;margin-top:118pt;width:249.25pt;height:96.6pt;z-index:251678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" filled="f" strokecolor="red" strokeweight="1pt"/>
            </w:pict>
          </mc:Fallback>
        </mc:AlternateContent>
      </w:r>
      <w:r w:rsidRPr="005B3E7D">
        <w:rPr>
          <w:rFonts w:ascii="Segoe UI" w:hAnsi="Segoe UI" w:cs="Segoe UI"/>
        </w:rPr>
        <w:drawing>
          <wp:inline distT="0" distB="0" distL="0" distR="0" wp14:anchorId="60BD78C1" wp14:editId="7F335FA3">
            <wp:extent cx="6457950" cy="2763763"/>
            <wp:effectExtent l="0" t="0" r="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101"/>
                    <a:stretch>
                      <a:fillRect/>
                    </a:stretch>
                  </pic:blipFill>
                  <pic:spPr>
                    <a:xfrm>
                      <a:off x="0" y="0"/>
                      <a:ext cx="6466744" cy="2767526"/>
                    </a:xfrm>
                    <a:prstGeom prst="rect">
                      <a:avLst/>
                    </a:prstGeom>
                  </pic:spPr>
                </pic:pic>
              </a:graphicData>
            </a:graphic>
          </wp:inline>
        </w:drawing>
      </w:r>
    </w:p>
    <w:p w14:paraId="35D6927D" w14:textId="04B17CBA" w:rsidR="005B3E7D" w:rsidRDefault="005B3E7D" w:rsidP="005B3E7D">
      <w:pPr>
        <w:pStyle w:val="ListParagraph"/>
        <w:spacing w:before="180" w:after="180" w:line="240" w:lineRule="auto"/>
        <w:rPr>
          <w:rFonts w:ascii="Segoe UI" w:hAnsi="Segoe UI" w:cs="Segoe UI"/>
        </w:rPr>
      </w:pPr>
    </w:p>
    <w:p w14:paraId="4DB344A5" w14:textId="6F57ECF8" w:rsidR="005B3E7D" w:rsidRPr="002752DC" w:rsidRDefault="005B3E7D" w:rsidP="00577976">
      <w:pPr>
        <w:pStyle w:val="ListParagraph"/>
        <w:numPr>
          <w:ilvl w:val="0"/>
          <w:numId w:val="40"/>
        </w:numPr>
        <w:spacing w:before="180" w:after="180" w:line="240" w:lineRule="auto"/>
        <w:rPr>
          <w:rFonts w:ascii="Segoe UI" w:hAnsi="Segoe UI" w:cs="Segoe UI"/>
        </w:rPr>
      </w:pPr>
      <w:r w:rsidRPr="002752DC">
        <w:rPr>
          <w:rFonts w:ascii="Segoe UI" w:hAnsi="Segoe UI" w:cs="Segoe UI"/>
        </w:rPr>
        <w:t>Select Advanced Settings to collapse to the main page.</w:t>
      </w:r>
    </w:p>
    <w:p w14:paraId="13D039AE" w14:textId="1495C504" w:rsidR="005B3E7D" w:rsidRPr="002752DC" w:rsidRDefault="002752DC" w:rsidP="005B3E7D">
      <w:pPr>
        <w:pStyle w:val="ListParagraph"/>
        <w:spacing w:before="180" w:after="180" w:line="240" w:lineRule="auto"/>
        <w:rPr>
          <w:rFonts w:ascii="Segoe UI" w:hAnsi="Segoe UI" w:cs="Segoe UI"/>
        </w:rPr>
      </w:pPr>
      <w:r w:rsidRPr="002752DC">
        <w:rPr>
          <w:rFonts w:ascii="Segoe UI" w:hAnsi="Segoe UI" w:cs="Segoe UI"/>
        </w:rPr>
        <w:drawing>
          <wp:inline distT="0" distB="0" distL="0" distR="0" wp14:anchorId="517AF40B" wp14:editId="75ECB2D6">
            <wp:extent cx="1428823" cy="368319"/>
            <wp:effectExtent l="19050" t="19050" r="19050" b="12700"/>
            <wp:docPr id="209" name="Picture 20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picture containing shape&#10;&#10;Description automatically generated"/>
                    <pic:cNvPicPr/>
                  </pic:nvPicPr>
                  <pic:blipFill>
                    <a:blip r:embed="rId102"/>
                    <a:stretch>
                      <a:fillRect/>
                    </a:stretch>
                  </pic:blipFill>
                  <pic:spPr>
                    <a:xfrm>
                      <a:off x="0" y="0"/>
                      <a:ext cx="1428823" cy="368319"/>
                    </a:xfrm>
                    <a:prstGeom prst="rect">
                      <a:avLst/>
                    </a:prstGeom>
                    <a:ln w="6350">
                      <a:solidFill>
                        <a:schemeClr val="tx1"/>
                      </a:solidFill>
                    </a:ln>
                  </pic:spPr>
                </pic:pic>
              </a:graphicData>
            </a:graphic>
          </wp:inline>
        </w:drawing>
      </w:r>
    </w:p>
    <w:p w14:paraId="50B3D4F0" w14:textId="77777777" w:rsidR="002752DC" w:rsidRPr="002752DC" w:rsidRDefault="002752DC" w:rsidP="005B3E7D">
      <w:pPr>
        <w:pStyle w:val="ListParagraph"/>
        <w:spacing w:before="180" w:after="180" w:line="240" w:lineRule="auto"/>
        <w:rPr>
          <w:rFonts w:ascii="Segoe UI" w:hAnsi="Segoe UI" w:cs="Segoe UI"/>
        </w:rPr>
      </w:pPr>
    </w:p>
    <w:p w14:paraId="144BCA51" w14:textId="2662DFA5" w:rsidR="00D1475B" w:rsidRPr="002752DC" w:rsidRDefault="002752DC" w:rsidP="00577976">
      <w:pPr>
        <w:pStyle w:val="ListParagraph"/>
        <w:numPr>
          <w:ilvl w:val="0"/>
          <w:numId w:val="40"/>
        </w:numPr>
        <w:spacing w:before="180" w:after="180" w:line="240" w:lineRule="auto"/>
        <w:rPr>
          <w:rFonts w:ascii="Segoe UI" w:hAnsi="Segoe UI" w:cs="Segoe UI"/>
        </w:rPr>
      </w:pPr>
      <w:r w:rsidRPr="002752DC">
        <w:rPr>
          <w:rFonts w:ascii="Segoe UI" w:hAnsi="Segoe UI" w:cs="Segoe UI"/>
        </w:rPr>
        <w:t xml:space="preserve">Under </w:t>
      </w:r>
      <w:r w:rsidRPr="002752DC">
        <w:rPr>
          <w:rFonts w:ascii="Segoe UI" w:hAnsi="Segoe UI" w:cs="Segoe UI"/>
          <w:b/>
          <w:bCs/>
        </w:rPr>
        <w:t>Route to queues</w:t>
      </w:r>
      <w:r w:rsidRPr="002752DC">
        <w:rPr>
          <w:rFonts w:ascii="Segoe UI" w:hAnsi="Segoe UI" w:cs="Segoe UI"/>
        </w:rPr>
        <w:t>, s</w:t>
      </w:r>
      <w:r w:rsidR="00C33D01" w:rsidRPr="002752DC">
        <w:rPr>
          <w:rFonts w:ascii="Segoe UI" w:hAnsi="Segoe UI" w:cs="Segoe UI"/>
        </w:rPr>
        <w:t>elect</w:t>
      </w:r>
      <w:r w:rsidR="00D1475B" w:rsidRPr="002752DC">
        <w:rPr>
          <w:rFonts w:ascii="Segoe UI" w:hAnsi="Segoe UI" w:cs="Segoe UI"/>
        </w:rPr>
        <w:t xml:space="preserve"> </w:t>
      </w:r>
      <w:r w:rsidRPr="002752DC">
        <w:rPr>
          <w:rFonts w:ascii="Segoe UI" w:hAnsi="Segoe UI" w:cs="Segoe UI"/>
          <w:b/>
          <w:bCs/>
        </w:rPr>
        <w:t>+Create ruleset</w:t>
      </w:r>
      <w:r w:rsidR="00D1475B" w:rsidRPr="002752DC">
        <w:rPr>
          <w:rFonts w:ascii="Segoe UI" w:hAnsi="Segoe UI" w:cs="Segoe UI"/>
        </w:rPr>
        <w:t>.</w:t>
      </w:r>
    </w:p>
    <w:p w14:paraId="3F63C8F9" w14:textId="6147170C" w:rsidR="005B3E7D" w:rsidRPr="002752DC" w:rsidRDefault="002752DC" w:rsidP="005B3E7D">
      <w:pPr>
        <w:pStyle w:val="ListParagraph"/>
        <w:spacing w:before="180" w:after="180" w:line="240" w:lineRule="auto"/>
        <w:rPr>
          <w:rFonts w:ascii="Segoe UI" w:hAnsi="Segoe UI" w:cs="Segoe UI"/>
        </w:rPr>
      </w:pPr>
      <w:r w:rsidRPr="002752DC">
        <w:rPr>
          <w:rFonts w:ascii="Segoe UI" w:hAnsi="Segoe UI" w:cs="Segoe UI"/>
          <w:noProof/>
        </w:rPr>
        <mc:AlternateContent>
          <mc:Choice Requires="wps">
            <w:drawing>
              <wp:anchor distT="0" distB="0" distL="114300" distR="114300" simplePos="0" relativeHeight="251680808" behindDoc="0" locked="0" layoutInCell="1" allowOverlap="1" wp14:anchorId="676E2474" wp14:editId="5B12E16C">
                <wp:simplePos x="0" y="0"/>
                <wp:positionH relativeFrom="column">
                  <wp:posOffset>6238754</wp:posOffset>
                </wp:positionH>
                <wp:positionV relativeFrom="paragraph">
                  <wp:posOffset>1955631</wp:posOffset>
                </wp:positionV>
                <wp:extent cx="566959" cy="243069"/>
                <wp:effectExtent l="0" t="0" r="24130" b="24130"/>
                <wp:wrapNone/>
                <wp:docPr id="210" name="Rectangle 210"/>
                <wp:cNvGraphicFramePr/>
                <a:graphic xmlns:a="http://schemas.openxmlformats.org/drawingml/2006/main">
                  <a:graphicData uri="http://schemas.microsoft.com/office/word/2010/wordprocessingShape">
                    <wps:wsp>
                      <wps:cNvSpPr/>
                      <wps:spPr>
                        <a:xfrm>
                          <a:off x="0" y="0"/>
                          <a:ext cx="566959" cy="243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46B078" id="Rectangle 210" o:spid="_x0000_s1026" style="position:absolute;margin-left:491.25pt;margin-top:154pt;width:44.65pt;height:19.15pt;z-index:251680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" filled="f" strokecolor="red" strokeweight="1pt"/>
            </w:pict>
          </mc:Fallback>
        </mc:AlternateContent>
      </w:r>
      <w:r w:rsidR="005B3E7D" w:rsidRPr="002752DC">
        <w:rPr>
          <w:rFonts w:ascii="Segoe UI" w:hAnsi="Segoe UI" w:cs="Segoe UI"/>
        </w:rPr>
        <w:drawing>
          <wp:inline distT="0" distB="0" distL="0" distR="0" wp14:anchorId="38DD9842" wp14:editId="6B6B7332">
            <wp:extent cx="6448787" cy="2375900"/>
            <wp:effectExtent l="19050" t="19050" r="9525" b="24765"/>
            <wp:docPr id="203" name="Picture 2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Graphical user interface, text, application, email&#10;&#10;Description automatically generated"/>
                    <pic:cNvPicPr/>
                  </pic:nvPicPr>
                  <pic:blipFill>
                    <a:blip r:embed="rId103"/>
                    <a:stretch>
                      <a:fillRect/>
                    </a:stretch>
                  </pic:blipFill>
                  <pic:spPr>
                    <a:xfrm>
                      <a:off x="0" y="0"/>
                      <a:ext cx="6451988" cy="2377079"/>
                    </a:xfrm>
                    <a:prstGeom prst="rect">
                      <a:avLst/>
                    </a:prstGeom>
                    <a:ln w="6350">
                      <a:solidFill>
                        <a:schemeClr val="tx1"/>
                      </a:solidFill>
                    </a:ln>
                  </pic:spPr>
                </pic:pic>
              </a:graphicData>
            </a:graphic>
          </wp:inline>
        </w:drawing>
      </w:r>
    </w:p>
    <w:p w14:paraId="1EF15F2D" w14:textId="77777777" w:rsidR="00432DA7" w:rsidRPr="002752DC" w:rsidRDefault="00432DA7" w:rsidP="00577976">
      <w:pPr>
        <w:pStyle w:val="ListParagraph"/>
        <w:spacing w:before="180" w:after="180" w:line="240" w:lineRule="auto"/>
        <w:rPr>
          <w:rFonts w:ascii="Segoe UI" w:hAnsi="Segoe UI" w:cs="Segoe UI"/>
        </w:rPr>
      </w:pPr>
    </w:p>
    <w:p w14:paraId="50B44D0E" w14:textId="6F7BE28A" w:rsidR="00577976" w:rsidRPr="002752DC" w:rsidRDefault="00577976" w:rsidP="00245947">
      <w:pPr>
        <w:pStyle w:val="ListParagraph"/>
        <w:numPr>
          <w:ilvl w:val="0"/>
          <w:numId w:val="40"/>
        </w:numPr>
        <w:spacing w:before="180" w:after="180" w:line="240" w:lineRule="auto"/>
        <w:rPr>
          <w:rFonts w:ascii="Segoe UI" w:hAnsi="Segoe UI" w:cs="Segoe UI"/>
        </w:rPr>
      </w:pPr>
      <w:r w:rsidRPr="002752DC">
        <w:rPr>
          <w:rFonts w:ascii="Segoe UI" w:hAnsi="Segoe UI" w:cs="Segoe UI"/>
        </w:rPr>
        <w:lastRenderedPageBreak/>
        <w:t>Create the new</w:t>
      </w:r>
      <w:r w:rsidR="003C591F" w:rsidRPr="002752DC">
        <w:rPr>
          <w:rFonts w:ascii="Segoe UI" w:hAnsi="Segoe UI" w:cs="Segoe UI"/>
        </w:rPr>
        <w:t xml:space="preserve"> </w:t>
      </w:r>
      <w:r w:rsidR="002752DC">
        <w:rPr>
          <w:rFonts w:ascii="Segoe UI" w:hAnsi="Segoe UI" w:cs="Segoe UI"/>
        </w:rPr>
        <w:t xml:space="preserve">route-to-queues ruleset </w:t>
      </w:r>
      <w:r w:rsidRPr="002752DC">
        <w:rPr>
          <w:rFonts w:ascii="Segoe UI" w:hAnsi="Segoe UI" w:cs="Segoe UI"/>
        </w:rPr>
        <w:t>with the following details:</w:t>
      </w:r>
    </w:p>
    <w:p w14:paraId="538360B0" w14:textId="1A391CAF" w:rsidR="00577976" w:rsidRPr="002752DC" w:rsidRDefault="00577976" w:rsidP="00577976">
      <w:pPr>
        <w:pStyle w:val="ListParagraph"/>
        <w:numPr>
          <w:ilvl w:val="1"/>
          <w:numId w:val="40"/>
        </w:numPr>
        <w:spacing w:before="180" w:after="180" w:line="240" w:lineRule="auto"/>
        <w:rPr>
          <w:rFonts w:ascii="Segoe UI" w:hAnsi="Segoe UI" w:cs="Segoe UI"/>
        </w:rPr>
      </w:pPr>
      <w:r w:rsidRPr="002752DC">
        <w:rPr>
          <w:rFonts w:ascii="Segoe UI" w:hAnsi="Segoe UI" w:cs="Segoe UI"/>
          <w:b/>
          <w:bCs/>
        </w:rPr>
        <w:t>Name:</w:t>
      </w:r>
      <w:r w:rsidR="00D1475B" w:rsidRPr="002752DC">
        <w:rPr>
          <w:rFonts w:ascii="Segoe UI" w:hAnsi="Segoe UI" w:cs="Segoe UI"/>
          <w:b/>
          <w:bCs/>
        </w:rPr>
        <w:t xml:space="preserve"> </w:t>
      </w:r>
      <w:r w:rsidR="002752DC">
        <w:rPr>
          <w:rFonts w:ascii="Segoe UI" w:hAnsi="Segoe UI" w:cs="Segoe UI"/>
        </w:rPr>
        <w:t>Human Agent</w:t>
      </w:r>
    </w:p>
    <w:p w14:paraId="7C47D125" w14:textId="4B9508D1" w:rsidR="00577976" w:rsidRPr="002752DC" w:rsidRDefault="002752DC" w:rsidP="00577976">
      <w:pPr>
        <w:pStyle w:val="ListParagraph"/>
        <w:numPr>
          <w:ilvl w:val="1"/>
          <w:numId w:val="40"/>
        </w:numPr>
        <w:spacing w:before="180" w:after="180" w:line="240" w:lineRule="auto"/>
        <w:rPr>
          <w:rFonts w:ascii="Segoe UI" w:hAnsi="Segoe UI" w:cs="Segoe UI"/>
        </w:rPr>
      </w:pPr>
      <w:r>
        <w:rPr>
          <w:rFonts w:ascii="Segoe UI" w:hAnsi="Segoe UI" w:cs="Segoe UI"/>
          <w:b/>
          <w:bCs/>
        </w:rPr>
        <w:t>Description</w:t>
      </w:r>
      <w:r w:rsidR="00D1475B" w:rsidRPr="002752DC">
        <w:rPr>
          <w:rFonts w:ascii="Segoe UI" w:hAnsi="Segoe UI" w:cs="Segoe UI"/>
        </w:rPr>
        <w:t xml:space="preserve">: </w:t>
      </w:r>
      <w:r>
        <w:rPr>
          <w:rFonts w:ascii="Segoe UI" w:hAnsi="Segoe UI" w:cs="Segoe UI"/>
        </w:rPr>
        <w:t>Escalate to human agent</w:t>
      </w:r>
    </w:p>
    <w:p w14:paraId="65A68B8E" w14:textId="5A7F1403" w:rsidR="00577976" w:rsidRPr="002752DC" w:rsidRDefault="00432DA7" w:rsidP="00577976">
      <w:pPr>
        <w:pStyle w:val="ListParagraph"/>
        <w:numPr>
          <w:ilvl w:val="1"/>
          <w:numId w:val="40"/>
        </w:numPr>
        <w:spacing w:before="180" w:after="180" w:line="240" w:lineRule="auto"/>
        <w:rPr>
          <w:rFonts w:ascii="Segoe UI" w:hAnsi="Segoe UI" w:cs="Segoe UI"/>
        </w:rPr>
      </w:pPr>
      <w:r w:rsidRPr="002752DC">
        <w:rPr>
          <w:rFonts w:ascii="Segoe UI" w:hAnsi="Segoe UI" w:cs="Segoe UI"/>
        </w:rPr>
        <w:t>N</w:t>
      </w:r>
      <w:r w:rsidR="00D1475B" w:rsidRPr="002752DC">
        <w:rPr>
          <w:rFonts w:ascii="Segoe UI" w:hAnsi="Segoe UI" w:cs="Segoe UI"/>
        </w:rPr>
        <w:t xml:space="preserve">o Conditions.  </w:t>
      </w:r>
    </w:p>
    <w:p w14:paraId="0E48A1FA" w14:textId="77777777" w:rsidR="002752DC" w:rsidRPr="002752DC" w:rsidRDefault="002752DC" w:rsidP="002752DC">
      <w:pPr>
        <w:spacing w:before="180" w:after="180" w:line="240" w:lineRule="auto"/>
        <w:ind w:left="1080"/>
        <w:rPr>
          <w:rFonts w:ascii="Segoe UI" w:hAnsi="Segoe UI" w:cs="Segoe UI"/>
        </w:rPr>
      </w:pPr>
      <w:r w:rsidRPr="002752DC">
        <w:rPr>
          <w:noProof/>
        </w:rPr>
        <w:drawing>
          <wp:inline distT="0" distB="0" distL="0" distR="0" wp14:anchorId="1BF61523" wp14:editId="2C1F4D8A">
            <wp:extent cx="2766349" cy="2813786"/>
            <wp:effectExtent l="19050" t="19050" r="15240" b="24765"/>
            <wp:docPr id="211" name="Picture 2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email&#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775553" cy="2823148"/>
                    </a:xfrm>
                    <a:prstGeom prst="rect">
                      <a:avLst/>
                    </a:prstGeom>
                    <a:ln w="6350">
                      <a:solidFill>
                        <a:schemeClr val="tx1"/>
                      </a:solidFill>
                    </a:ln>
                  </pic:spPr>
                </pic:pic>
              </a:graphicData>
            </a:graphic>
          </wp:inline>
        </w:drawing>
      </w:r>
    </w:p>
    <w:p w14:paraId="137ABDC7" w14:textId="3AAF30EF" w:rsidR="002752DC" w:rsidRPr="002752DC" w:rsidRDefault="002752DC" w:rsidP="002752DC">
      <w:pPr>
        <w:pStyle w:val="ListParagraph"/>
        <w:numPr>
          <w:ilvl w:val="0"/>
          <w:numId w:val="40"/>
        </w:numPr>
        <w:spacing w:before="180" w:after="180" w:line="240" w:lineRule="auto"/>
        <w:rPr>
          <w:rFonts w:ascii="Segoe UI" w:hAnsi="Segoe UI" w:cs="Segoe UI"/>
        </w:rPr>
      </w:pPr>
      <w:r>
        <w:rPr>
          <w:rFonts w:ascii="Segoe UI" w:hAnsi="Segoe UI" w:cs="Segoe UI"/>
        </w:rPr>
        <w:t>In the new Human Agent queu</w:t>
      </w:r>
      <w:r w:rsidR="00D60D6E">
        <w:rPr>
          <w:rFonts w:ascii="Segoe UI" w:hAnsi="Segoe UI" w:cs="Segoe UI"/>
        </w:rPr>
        <w:t xml:space="preserve">e ruleset, select </w:t>
      </w:r>
      <w:r w:rsidR="00D60D6E" w:rsidRPr="00D60D6E">
        <w:rPr>
          <w:rFonts w:ascii="Segoe UI" w:hAnsi="Segoe UI" w:cs="Segoe UI"/>
          <w:b/>
          <w:bCs/>
        </w:rPr>
        <w:t>+ Create</w:t>
      </w:r>
      <w:r w:rsidR="00D60D6E">
        <w:rPr>
          <w:rFonts w:ascii="Segoe UI" w:hAnsi="Segoe UI" w:cs="Segoe UI"/>
        </w:rPr>
        <w:t xml:space="preserve"> </w:t>
      </w:r>
      <w:r w:rsidR="00D60D6E">
        <w:rPr>
          <w:rFonts w:ascii="Segoe UI" w:hAnsi="Segoe UI" w:cs="Segoe UI"/>
          <w:b/>
          <w:bCs/>
        </w:rPr>
        <w:t>r</w:t>
      </w:r>
      <w:r w:rsidRPr="002752DC">
        <w:rPr>
          <w:rFonts w:ascii="Segoe UI" w:hAnsi="Segoe UI" w:cs="Segoe UI"/>
          <w:b/>
          <w:bCs/>
        </w:rPr>
        <w:t>ule</w:t>
      </w:r>
      <w:r w:rsidR="00D60D6E">
        <w:rPr>
          <w:rFonts w:ascii="Segoe UI" w:hAnsi="Segoe UI" w:cs="Segoe UI"/>
        </w:rPr>
        <w:t>.</w:t>
      </w:r>
    </w:p>
    <w:p w14:paraId="66CF397B" w14:textId="4BAB1860" w:rsidR="002752DC" w:rsidRPr="002752DC" w:rsidRDefault="002752DC" w:rsidP="002752DC">
      <w:pPr>
        <w:pStyle w:val="ListParagraph"/>
        <w:spacing w:before="180" w:after="180" w:line="240" w:lineRule="auto"/>
        <w:rPr>
          <w:rFonts w:ascii="Segoe UI" w:hAnsi="Segoe UI" w:cs="Segoe UI"/>
        </w:rPr>
      </w:pPr>
      <w:r w:rsidRPr="002752DC">
        <w:rPr>
          <w:rFonts w:ascii="Segoe UI" w:hAnsi="Segoe UI" w:cs="Segoe UI"/>
          <w:noProof/>
        </w:rPr>
        <mc:AlternateContent>
          <mc:Choice Requires="wps">
            <w:drawing>
              <wp:anchor distT="0" distB="0" distL="114300" distR="114300" simplePos="0" relativeHeight="251682856" behindDoc="0" locked="0" layoutInCell="1" allowOverlap="1" wp14:anchorId="7042A22F" wp14:editId="77847709">
                <wp:simplePos x="0" y="0"/>
                <wp:positionH relativeFrom="column">
                  <wp:posOffset>3310358</wp:posOffset>
                </wp:positionH>
                <wp:positionV relativeFrom="paragraph">
                  <wp:posOffset>1089330</wp:posOffset>
                </wp:positionV>
                <wp:extent cx="734993" cy="243069"/>
                <wp:effectExtent l="0" t="0" r="27305" b="24130"/>
                <wp:wrapNone/>
                <wp:docPr id="223" name="Rectangle 223"/>
                <wp:cNvGraphicFramePr/>
                <a:graphic xmlns:a="http://schemas.openxmlformats.org/drawingml/2006/main">
                  <a:graphicData uri="http://schemas.microsoft.com/office/word/2010/wordprocessingShape">
                    <wps:wsp>
                      <wps:cNvSpPr/>
                      <wps:spPr>
                        <a:xfrm>
                          <a:off x="0" y="0"/>
                          <a:ext cx="734993" cy="243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592860" id="Rectangle 223" o:spid="_x0000_s1026" style="position:absolute;margin-left:260.65pt;margin-top:85.75pt;width:57.85pt;height:19.15pt;z-index:251682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" filled="f" strokecolor="red" strokeweight="1pt"/>
            </w:pict>
          </mc:Fallback>
        </mc:AlternateContent>
      </w:r>
      <w:r w:rsidRPr="002752DC">
        <w:rPr>
          <w:rFonts w:ascii="Segoe UI" w:hAnsi="Segoe UI" w:cs="Segoe UI"/>
        </w:rPr>
        <w:drawing>
          <wp:inline distT="0" distB="0" distL="0" distR="0" wp14:anchorId="3DF29946" wp14:editId="7C51D04C">
            <wp:extent cx="6366076" cy="1381674"/>
            <wp:effectExtent l="19050" t="19050" r="15875" b="28575"/>
            <wp:docPr id="222" name="Picture 2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eams&#10;&#10;Description automatically generated"/>
                    <pic:cNvPicPr/>
                  </pic:nvPicPr>
                  <pic:blipFill>
                    <a:blip r:embed="rId105"/>
                    <a:stretch>
                      <a:fillRect/>
                    </a:stretch>
                  </pic:blipFill>
                  <pic:spPr>
                    <a:xfrm>
                      <a:off x="0" y="0"/>
                      <a:ext cx="6376963" cy="1384037"/>
                    </a:xfrm>
                    <a:prstGeom prst="rect">
                      <a:avLst/>
                    </a:prstGeom>
                    <a:ln w="6350">
                      <a:solidFill>
                        <a:schemeClr val="tx1"/>
                      </a:solidFill>
                    </a:ln>
                  </pic:spPr>
                </pic:pic>
              </a:graphicData>
            </a:graphic>
          </wp:inline>
        </w:drawing>
      </w:r>
    </w:p>
    <w:p w14:paraId="36DD1ABF" w14:textId="7402EF3C" w:rsidR="002752DC" w:rsidRPr="002752DC" w:rsidRDefault="002752DC" w:rsidP="002752DC">
      <w:pPr>
        <w:pStyle w:val="ListParagraph"/>
        <w:spacing w:before="180" w:after="180" w:line="240" w:lineRule="auto"/>
        <w:rPr>
          <w:rFonts w:ascii="Segoe UI" w:hAnsi="Segoe UI" w:cs="Segoe UI"/>
        </w:rPr>
      </w:pPr>
    </w:p>
    <w:p w14:paraId="500E05B8" w14:textId="29EEEBB2" w:rsidR="00D60D6E" w:rsidRDefault="00D60D6E" w:rsidP="002752DC">
      <w:pPr>
        <w:pStyle w:val="ListParagraph"/>
        <w:numPr>
          <w:ilvl w:val="0"/>
          <w:numId w:val="40"/>
        </w:numPr>
        <w:spacing w:before="180" w:after="180" w:line="240" w:lineRule="auto"/>
        <w:rPr>
          <w:rFonts w:ascii="Segoe UI" w:hAnsi="Segoe UI" w:cs="Segoe UI"/>
        </w:rPr>
      </w:pPr>
      <w:r>
        <w:rPr>
          <w:rFonts w:ascii="Segoe UI" w:hAnsi="Segoe UI" w:cs="Segoe UI"/>
        </w:rPr>
        <w:t xml:space="preserve">Name the new rule </w:t>
      </w:r>
      <w:r>
        <w:rPr>
          <w:rFonts w:ascii="Segoe UI" w:hAnsi="Segoe UI" w:cs="Segoe UI"/>
          <w:b/>
          <w:bCs/>
        </w:rPr>
        <w:t>Human Agent Rule</w:t>
      </w:r>
      <w:r>
        <w:rPr>
          <w:rFonts w:ascii="Segoe UI" w:hAnsi="Segoe UI" w:cs="Segoe UI"/>
        </w:rPr>
        <w:t>.</w:t>
      </w:r>
    </w:p>
    <w:p w14:paraId="67C7FD4C" w14:textId="26DAE563" w:rsidR="00D60D6E" w:rsidRDefault="00D60D6E" w:rsidP="00D60D6E">
      <w:pPr>
        <w:pStyle w:val="ListParagraph"/>
        <w:spacing w:before="180" w:after="180" w:line="240" w:lineRule="auto"/>
        <w:rPr>
          <w:rFonts w:ascii="Segoe UI" w:hAnsi="Segoe UI" w:cs="Segoe UI"/>
        </w:rPr>
      </w:pPr>
      <w:r w:rsidRPr="00D60D6E">
        <w:rPr>
          <w:rFonts w:ascii="Segoe UI" w:hAnsi="Segoe UI" w:cs="Segoe UI"/>
        </w:rPr>
        <w:drawing>
          <wp:inline distT="0" distB="0" distL="0" distR="0" wp14:anchorId="474C9CC5" wp14:editId="1A9B1E77">
            <wp:extent cx="5989075" cy="1365748"/>
            <wp:effectExtent l="19050" t="19050" r="12065" b="25400"/>
            <wp:docPr id="224" name="Picture 224"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 email&#10;&#10;Description automatically generated"/>
                    <pic:cNvPicPr/>
                  </pic:nvPicPr>
                  <pic:blipFill rotWithShape="1">
                    <a:blip r:embed="rId106"/>
                    <a:srcRect t="5236" b="58110"/>
                    <a:stretch/>
                  </pic:blipFill>
                  <pic:spPr bwMode="auto">
                    <a:xfrm>
                      <a:off x="0" y="0"/>
                      <a:ext cx="5992137" cy="136644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090863" w14:textId="77777777" w:rsidR="00D60D6E" w:rsidRDefault="00D60D6E" w:rsidP="00D60D6E">
      <w:pPr>
        <w:pStyle w:val="ListParagraph"/>
        <w:spacing w:before="180" w:after="180" w:line="240" w:lineRule="auto"/>
        <w:rPr>
          <w:rFonts w:ascii="Segoe UI" w:hAnsi="Segoe UI" w:cs="Segoe UI"/>
        </w:rPr>
      </w:pPr>
    </w:p>
    <w:p w14:paraId="5B57DCEA" w14:textId="74413127" w:rsidR="002752DC" w:rsidRDefault="00D60D6E" w:rsidP="002752DC">
      <w:pPr>
        <w:pStyle w:val="ListParagraph"/>
        <w:numPr>
          <w:ilvl w:val="0"/>
          <w:numId w:val="40"/>
        </w:numPr>
        <w:spacing w:before="180" w:after="180" w:line="240" w:lineRule="auto"/>
        <w:rPr>
          <w:rFonts w:ascii="Segoe UI" w:hAnsi="Segoe UI" w:cs="Segoe UI"/>
        </w:rPr>
      </w:pPr>
      <w:r>
        <w:rPr>
          <w:rFonts w:ascii="Segoe UI" w:hAnsi="Segoe UI" w:cs="Segoe UI"/>
        </w:rPr>
        <w:t xml:space="preserve">Under </w:t>
      </w:r>
      <w:r w:rsidR="002752DC" w:rsidRPr="002752DC">
        <w:rPr>
          <w:rFonts w:ascii="Segoe UI" w:hAnsi="Segoe UI" w:cs="Segoe UI"/>
        </w:rPr>
        <w:t>condition</w:t>
      </w:r>
      <w:r>
        <w:rPr>
          <w:rFonts w:ascii="Segoe UI" w:hAnsi="Segoe UI" w:cs="Segoe UI"/>
        </w:rPr>
        <w:t>s</w:t>
      </w:r>
      <w:r w:rsidR="002752DC" w:rsidRPr="002752DC">
        <w:rPr>
          <w:rFonts w:ascii="Segoe UI" w:hAnsi="Segoe UI" w:cs="Segoe UI"/>
        </w:rPr>
        <w:t xml:space="preserve">, choose </w:t>
      </w:r>
      <w:r w:rsidR="002752DC" w:rsidRPr="002752DC">
        <w:rPr>
          <w:rFonts w:ascii="Segoe UI" w:hAnsi="Segoe UI" w:cs="Segoe UI"/>
          <w:b/>
          <w:bCs/>
        </w:rPr>
        <w:t>“Add related entity”</w:t>
      </w:r>
      <w:r>
        <w:rPr>
          <w:rFonts w:ascii="Segoe UI" w:hAnsi="Segoe UI" w:cs="Segoe UI"/>
          <w:b/>
          <w:bCs/>
        </w:rPr>
        <w:t xml:space="preserve"> </w:t>
      </w:r>
      <w:r w:rsidRPr="00D60D6E">
        <w:rPr>
          <w:rFonts w:ascii="Segoe UI" w:hAnsi="Segoe UI" w:cs="Segoe UI"/>
        </w:rPr>
        <w:t>from the dropdown.</w:t>
      </w:r>
    </w:p>
    <w:p w14:paraId="784E91CC" w14:textId="0407AA52" w:rsidR="00D60D6E" w:rsidRPr="002752DC" w:rsidRDefault="00D60D6E" w:rsidP="00D60D6E">
      <w:pPr>
        <w:pStyle w:val="ListParagraph"/>
        <w:spacing w:before="180" w:after="180" w:line="240" w:lineRule="auto"/>
        <w:rPr>
          <w:rFonts w:ascii="Segoe UI" w:hAnsi="Segoe UI" w:cs="Segoe UI"/>
        </w:rPr>
      </w:pPr>
      <w:r w:rsidRPr="002752DC">
        <w:rPr>
          <w:rFonts w:ascii="Segoe UI" w:hAnsi="Segoe UI" w:cs="Segoe UI"/>
          <w:noProof/>
        </w:rPr>
        <w:lastRenderedPageBreak/>
        <mc:AlternateContent>
          <mc:Choice Requires="wps">
            <w:drawing>
              <wp:anchor distT="0" distB="0" distL="114300" distR="114300" simplePos="0" relativeHeight="251684904" behindDoc="0" locked="0" layoutInCell="1" allowOverlap="1" wp14:anchorId="212ED398" wp14:editId="6CD51340">
                <wp:simplePos x="0" y="0"/>
                <wp:positionH relativeFrom="column">
                  <wp:posOffset>1313727</wp:posOffset>
                </wp:positionH>
                <wp:positionV relativeFrom="paragraph">
                  <wp:posOffset>1730415</wp:posOffset>
                </wp:positionV>
                <wp:extent cx="1417898" cy="243069"/>
                <wp:effectExtent l="0" t="0" r="11430" b="24130"/>
                <wp:wrapNone/>
                <wp:docPr id="226" name="Rectangle 226"/>
                <wp:cNvGraphicFramePr/>
                <a:graphic xmlns:a="http://schemas.openxmlformats.org/drawingml/2006/main">
                  <a:graphicData uri="http://schemas.microsoft.com/office/word/2010/wordprocessingShape">
                    <wps:wsp>
                      <wps:cNvSpPr/>
                      <wps:spPr>
                        <a:xfrm>
                          <a:off x="0" y="0"/>
                          <a:ext cx="1417898" cy="24306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AF3612" id="Rectangle 226" o:spid="_x0000_s1026" style="position:absolute;margin-left:103.45pt;margin-top:136.25pt;width:111.65pt;height:19.15pt;z-index:251684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" filled="f" strokecolor="red" strokeweight="1pt"/>
            </w:pict>
          </mc:Fallback>
        </mc:AlternateContent>
      </w:r>
      <w:r w:rsidRPr="00D60D6E">
        <w:rPr>
          <w:rFonts w:ascii="Segoe UI" w:hAnsi="Segoe UI" w:cs="Segoe UI"/>
        </w:rPr>
        <w:drawing>
          <wp:inline distT="0" distB="0" distL="0" distR="0" wp14:anchorId="753ED9F2" wp14:editId="422C3320">
            <wp:extent cx="3175563" cy="2473275"/>
            <wp:effectExtent l="19050" t="19050" r="25400" b="2286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application&#10;&#10;Description automatically generated"/>
                    <pic:cNvPicPr/>
                  </pic:nvPicPr>
                  <pic:blipFill>
                    <a:blip r:embed="rId107"/>
                    <a:stretch>
                      <a:fillRect/>
                    </a:stretch>
                  </pic:blipFill>
                  <pic:spPr>
                    <a:xfrm>
                      <a:off x="0" y="0"/>
                      <a:ext cx="3176969" cy="2474370"/>
                    </a:xfrm>
                    <a:prstGeom prst="rect">
                      <a:avLst/>
                    </a:prstGeom>
                    <a:ln w="6350">
                      <a:solidFill>
                        <a:schemeClr val="tx1"/>
                      </a:solidFill>
                    </a:ln>
                  </pic:spPr>
                </pic:pic>
              </a:graphicData>
            </a:graphic>
          </wp:inline>
        </w:drawing>
      </w:r>
    </w:p>
    <w:p w14:paraId="71884D00" w14:textId="77777777" w:rsidR="002752DC" w:rsidRPr="002752DC" w:rsidRDefault="002752DC" w:rsidP="002752DC">
      <w:pPr>
        <w:pStyle w:val="ListParagraph"/>
        <w:rPr>
          <w:rFonts w:ascii="Segoe UI" w:hAnsi="Segoe UI" w:cs="Segoe UI"/>
        </w:rPr>
      </w:pPr>
    </w:p>
    <w:p w14:paraId="14FEFF93" w14:textId="7F4F06E8" w:rsidR="002752DC" w:rsidRPr="002752DC" w:rsidRDefault="00EA56B0" w:rsidP="002752DC">
      <w:pPr>
        <w:pStyle w:val="ListParagraph"/>
        <w:numPr>
          <w:ilvl w:val="0"/>
          <w:numId w:val="40"/>
        </w:numPr>
        <w:spacing w:before="180" w:after="180" w:line="240" w:lineRule="auto"/>
        <w:rPr>
          <w:rFonts w:ascii="Segoe UI" w:hAnsi="Segoe UI" w:cs="Segoe UI"/>
        </w:rPr>
      </w:pPr>
      <w:r>
        <w:rPr>
          <w:rFonts w:ascii="Segoe UI" w:hAnsi="Segoe UI" w:cs="Segoe UI"/>
        </w:rPr>
        <w:t>In the first two drop downs, C</w:t>
      </w:r>
      <w:r w:rsidR="002752DC" w:rsidRPr="002752DC">
        <w:rPr>
          <w:rFonts w:ascii="Segoe UI" w:hAnsi="Segoe UI" w:cs="Segoe UI"/>
        </w:rPr>
        <w:t xml:space="preserve">hoose </w:t>
      </w:r>
      <w:r w:rsidR="002752DC" w:rsidRPr="002752DC">
        <w:rPr>
          <w:rFonts w:ascii="Segoe UI" w:hAnsi="Segoe UI" w:cs="Segoe UI"/>
          <w:b/>
          <w:bCs/>
        </w:rPr>
        <w:t xml:space="preserve">Context item value </w:t>
      </w:r>
      <w:r w:rsidR="002752DC" w:rsidRPr="002752DC">
        <w:rPr>
          <w:rFonts w:ascii="Segoe UI" w:hAnsi="Segoe UI" w:cs="Segoe UI"/>
        </w:rPr>
        <w:t>and</w:t>
      </w:r>
      <w:r w:rsidR="002752DC" w:rsidRPr="002752DC">
        <w:rPr>
          <w:rFonts w:ascii="Segoe UI" w:hAnsi="Segoe UI" w:cs="Segoe UI"/>
          <w:b/>
          <w:bCs/>
        </w:rPr>
        <w:t xml:space="preserve"> Contains data. </w:t>
      </w:r>
      <w:r w:rsidR="002752DC" w:rsidRPr="002752DC">
        <w:rPr>
          <w:rFonts w:ascii="Segoe UI" w:hAnsi="Segoe UI" w:cs="Segoe UI"/>
        </w:rPr>
        <w:t>In the inline condition choose</w:t>
      </w:r>
      <w:r w:rsidR="002752DC" w:rsidRPr="002752DC">
        <w:rPr>
          <w:rFonts w:ascii="Segoe UI" w:hAnsi="Segoe UI" w:cs="Segoe UI"/>
          <w:b/>
          <w:bCs/>
        </w:rPr>
        <w:t xml:space="preserve"> </w:t>
      </w:r>
      <w:proofErr w:type="spellStart"/>
      <w:r>
        <w:rPr>
          <w:rFonts w:ascii="Segoe UI" w:hAnsi="Segoe UI" w:cs="Segoe UI"/>
          <w:b/>
          <w:bCs/>
        </w:rPr>
        <w:t>EscalateToAgent</w:t>
      </w:r>
      <w:proofErr w:type="spellEnd"/>
      <w:r w:rsidR="002752DC" w:rsidRPr="002752DC">
        <w:rPr>
          <w:rFonts w:ascii="Segoe UI" w:hAnsi="Segoe UI" w:cs="Segoe UI"/>
          <w:b/>
          <w:bCs/>
        </w:rPr>
        <w:t xml:space="preserve"> </w:t>
      </w:r>
      <w:r w:rsidRPr="00EA56B0">
        <w:rPr>
          <w:rFonts w:ascii="Segoe UI" w:hAnsi="Segoe UI" w:cs="Segoe UI"/>
          <w:b/>
          <w:bCs/>
        </w:rPr>
        <w:t>Equals</w:t>
      </w:r>
      <w:r w:rsidR="002752DC" w:rsidRPr="002752DC">
        <w:rPr>
          <w:rFonts w:ascii="Segoe UI" w:hAnsi="Segoe UI" w:cs="Segoe UI"/>
        </w:rPr>
        <w:t xml:space="preserve"> </w:t>
      </w:r>
      <w:r>
        <w:rPr>
          <w:rFonts w:ascii="Segoe UI" w:hAnsi="Segoe UI" w:cs="Segoe UI"/>
          <w:b/>
          <w:bCs/>
        </w:rPr>
        <w:t>1</w:t>
      </w:r>
      <w:r w:rsidRPr="00EA56B0">
        <w:rPr>
          <w:rFonts w:ascii="Segoe UI" w:hAnsi="Segoe UI" w:cs="Segoe UI"/>
        </w:rPr>
        <w:t>.</w:t>
      </w:r>
    </w:p>
    <w:p w14:paraId="159F6693" w14:textId="15C8E526" w:rsidR="002752DC" w:rsidRDefault="00EA56B0" w:rsidP="002752DC">
      <w:pPr>
        <w:pStyle w:val="ListParagraph"/>
        <w:spacing w:before="180" w:after="180" w:line="240" w:lineRule="auto"/>
        <w:rPr>
          <w:rFonts w:ascii="Segoe UI" w:hAnsi="Segoe UI" w:cs="Segoe UI"/>
        </w:rPr>
      </w:pPr>
      <w:r w:rsidRPr="00EA56B0">
        <w:rPr>
          <w:rFonts w:ascii="Segoe UI" w:hAnsi="Segoe UI" w:cs="Segoe UI"/>
        </w:rPr>
        <w:drawing>
          <wp:inline distT="0" distB="0" distL="0" distR="0" wp14:anchorId="03382994" wp14:editId="25847D95">
            <wp:extent cx="6516547" cy="2666354"/>
            <wp:effectExtent l="19050" t="19050" r="17780" b="20320"/>
            <wp:docPr id="227" name="Picture 2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Graphical user interface, application&#10;&#10;Description automatically generated"/>
                    <pic:cNvPicPr/>
                  </pic:nvPicPr>
                  <pic:blipFill>
                    <a:blip r:embed="rId108"/>
                    <a:stretch>
                      <a:fillRect/>
                    </a:stretch>
                  </pic:blipFill>
                  <pic:spPr>
                    <a:xfrm>
                      <a:off x="0" y="0"/>
                      <a:ext cx="6520390" cy="2667926"/>
                    </a:xfrm>
                    <a:prstGeom prst="rect">
                      <a:avLst/>
                    </a:prstGeom>
                    <a:ln w="6350">
                      <a:solidFill>
                        <a:schemeClr val="tx1"/>
                      </a:solidFill>
                    </a:ln>
                  </pic:spPr>
                </pic:pic>
              </a:graphicData>
            </a:graphic>
          </wp:inline>
        </w:drawing>
      </w:r>
    </w:p>
    <w:p w14:paraId="570BA7D0" w14:textId="77777777" w:rsidR="00EA56B0" w:rsidRPr="002752DC" w:rsidRDefault="00EA56B0" w:rsidP="002752DC">
      <w:pPr>
        <w:pStyle w:val="ListParagraph"/>
        <w:spacing w:before="180" w:after="180" w:line="240" w:lineRule="auto"/>
        <w:rPr>
          <w:rFonts w:ascii="Segoe UI" w:hAnsi="Segoe UI" w:cs="Segoe UI"/>
        </w:rPr>
      </w:pPr>
    </w:p>
    <w:p w14:paraId="1F2EC369" w14:textId="7B70E324" w:rsidR="002752DC" w:rsidRPr="002752DC" w:rsidRDefault="00EA56B0" w:rsidP="002752DC">
      <w:pPr>
        <w:pStyle w:val="ListParagraph"/>
        <w:numPr>
          <w:ilvl w:val="0"/>
          <w:numId w:val="40"/>
        </w:numPr>
        <w:spacing w:before="180" w:after="180" w:line="240" w:lineRule="auto"/>
        <w:rPr>
          <w:rFonts w:ascii="Segoe UI" w:hAnsi="Segoe UI" w:cs="Segoe UI"/>
        </w:rPr>
      </w:pPr>
      <w:r>
        <w:rPr>
          <w:rFonts w:ascii="Segoe UI" w:hAnsi="Segoe UI" w:cs="Segoe UI"/>
        </w:rPr>
        <w:t>In the</w:t>
      </w:r>
      <w:r w:rsidR="002752DC" w:rsidRPr="002752DC">
        <w:rPr>
          <w:rFonts w:ascii="Segoe UI" w:hAnsi="Segoe UI" w:cs="Segoe UI"/>
        </w:rPr>
        <w:t xml:space="preserve"> Route to queue</w:t>
      </w:r>
      <w:r>
        <w:rPr>
          <w:rFonts w:ascii="Segoe UI" w:hAnsi="Segoe UI" w:cs="Segoe UI"/>
        </w:rPr>
        <w:t>s</w:t>
      </w:r>
      <w:r w:rsidR="002752DC" w:rsidRPr="002752DC">
        <w:rPr>
          <w:rFonts w:ascii="Segoe UI" w:hAnsi="Segoe UI" w:cs="Segoe UI"/>
        </w:rPr>
        <w:t xml:space="preserve"> </w:t>
      </w:r>
      <w:r>
        <w:rPr>
          <w:rFonts w:ascii="Segoe UI" w:hAnsi="Segoe UI" w:cs="Segoe UI"/>
        </w:rPr>
        <w:t xml:space="preserve">section, choose </w:t>
      </w:r>
      <w:r w:rsidR="002752DC" w:rsidRPr="00EA56B0">
        <w:rPr>
          <w:rFonts w:ascii="Segoe UI" w:hAnsi="Segoe UI" w:cs="Segoe UI"/>
          <w:b/>
          <w:bCs/>
        </w:rPr>
        <w:t>Escalate to Human</w:t>
      </w:r>
      <w:r w:rsidR="002752DC" w:rsidRPr="002752DC">
        <w:rPr>
          <w:rFonts w:ascii="Segoe UI" w:hAnsi="Segoe UI" w:cs="Segoe UI"/>
        </w:rPr>
        <w:t xml:space="preserve"> queue created </w:t>
      </w:r>
      <w:r>
        <w:rPr>
          <w:rFonts w:ascii="Segoe UI" w:hAnsi="Segoe UI" w:cs="Segoe UI"/>
        </w:rPr>
        <w:t>previously.</w:t>
      </w:r>
    </w:p>
    <w:p w14:paraId="600B5AD9" w14:textId="64DDA230" w:rsidR="002752DC" w:rsidRPr="002752DC" w:rsidRDefault="00EA56B0" w:rsidP="002752DC">
      <w:pPr>
        <w:pStyle w:val="ListParagraph"/>
        <w:spacing w:before="180" w:after="180" w:line="240" w:lineRule="auto"/>
        <w:rPr>
          <w:rFonts w:ascii="Segoe UI" w:hAnsi="Segoe UI" w:cs="Segoe UI"/>
        </w:rPr>
      </w:pPr>
      <w:r w:rsidRPr="00EA56B0">
        <w:rPr>
          <w:rFonts w:ascii="Segoe UI" w:hAnsi="Segoe UI" w:cs="Segoe UI"/>
        </w:rPr>
        <w:drawing>
          <wp:inline distT="0" distB="0" distL="0" distR="0" wp14:anchorId="25A3E5BA" wp14:editId="0B2A55F1">
            <wp:extent cx="3168813" cy="825542"/>
            <wp:effectExtent l="19050" t="19050" r="12700" b="12700"/>
            <wp:docPr id="256" name="Picture 25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able&#10;&#10;Description automatically generated"/>
                    <pic:cNvPicPr/>
                  </pic:nvPicPr>
                  <pic:blipFill>
                    <a:blip r:embed="rId109"/>
                    <a:stretch>
                      <a:fillRect/>
                    </a:stretch>
                  </pic:blipFill>
                  <pic:spPr>
                    <a:xfrm>
                      <a:off x="0" y="0"/>
                      <a:ext cx="3168813" cy="825542"/>
                    </a:xfrm>
                    <a:prstGeom prst="rect">
                      <a:avLst/>
                    </a:prstGeom>
                    <a:ln w="6350">
                      <a:solidFill>
                        <a:schemeClr val="tx1"/>
                      </a:solidFill>
                    </a:ln>
                  </pic:spPr>
                </pic:pic>
              </a:graphicData>
            </a:graphic>
          </wp:inline>
        </w:drawing>
      </w:r>
    </w:p>
    <w:p w14:paraId="2EA93084" w14:textId="77777777" w:rsidR="002752DC" w:rsidRPr="002752DC" w:rsidRDefault="002752DC" w:rsidP="002752DC">
      <w:pPr>
        <w:pStyle w:val="ListParagraph"/>
        <w:spacing w:before="180" w:after="180" w:line="240" w:lineRule="auto"/>
        <w:rPr>
          <w:rFonts w:ascii="Segoe UI" w:hAnsi="Segoe UI" w:cs="Segoe UI"/>
        </w:rPr>
      </w:pPr>
    </w:p>
    <w:p w14:paraId="2BB71132" w14:textId="3FBA1999" w:rsidR="002752DC" w:rsidRDefault="00EA56B0" w:rsidP="002752DC">
      <w:pPr>
        <w:pStyle w:val="ListParagraph"/>
        <w:numPr>
          <w:ilvl w:val="0"/>
          <w:numId w:val="40"/>
        </w:numPr>
        <w:spacing w:before="180" w:after="180" w:line="240" w:lineRule="auto"/>
        <w:rPr>
          <w:rFonts w:ascii="Segoe UI" w:hAnsi="Segoe UI" w:cs="Segoe UI"/>
        </w:rPr>
      </w:pPr>
      <w:r>
        <w:rPr>
          <w:rFonts w:ascii="Segoe UI" w:hAnsi="Segoe UI" w:cs="Segoe UI"/>
        </w:rPr>
        <w:t xml:space="preserve">The configured rule set is </w:t>
      </w:r>
      <w:r w:rsidRPr="002752DC">
        <w:rPr>
          <w:rFonts w:ascii="Segoe UI" w:hAnsi="Segoe UI" w:cs="Segoe UI"/>
        </w:rPr>
        <w:t>shown</w:t>
      </w:r>
      <w:r w:rsidR="002752DC" w:rsidRPr="002752DC">
        <w:rPr>
          <w:rFonts w:ascii="Segoe UI" w:hAnsi="Segoe UI" w:cs="Segoe UI"/>
        </w:rPr>
        <w:t xml:space="preserve"> below</w:t>
      </w:r>
      <w:r>
        <w:rPr>
          <w:rFonts w:ascii="Segoe UI" w:hAnsi="Segoe UI" w:cs="Segoe UI"/>
        </w:rPr>
        <w:t xml:space="preserve">. Select </w:t>
      </w:r>
      <w:r w:rsidRPr="00EA56B0">
        <w:rPr>
          <w:rFonts w:ascii="Segoe UI" w:hAnsi="Segoe UI" w:cs="Segoe UI"/>
          <w:b/>
          <w:bCs/>
        </w:rPr>
        <w:t>Create</w:t>
      </w:r>
      <w:r>
        <w:rPr>
          <w:rFonts w:ascii="Segoe UI" w:hAnsi="Segoe UI" w:cs="Segoe UI"/>
        </w:rPr>
        <w:t>.</w:t>
      </w:r>
    </w:p>
    <w:p w14:paraId="0FF57DD3" w14:textId="036910C8" w:rsidR="00EA56B0" w:rsidRDefault="00EA56B0" w:rsidP="00EA56B0">
      <w:pPr>
        <w:pStyle w:val="ListParagraph"/>
        <w:spacing w:before="180" w:after="180" w:line="240" w:lineRule="auto"/>
        <w:rPr>
          <w:rFonts w:ascii="Segoe UI" w:hAnsi="Segoe UI" w:cs="Segoe UI"/>
        </w:rPr>
      </w:pPr>
      <w:r w:rsidRPr="00EA56B0">
        <w:rPr>
          <w:rFonts w:ascii="Segoe UI" w:hAnsi="Segoe UI" w:cs="Segoe UI"/>
        </w:rPr>
        <w:lastRenderedPageBreak/>
        <w:drawing>
          <wp:inline distT="0" distB="0" distL="0" distR="0" wp14:anchorId="4B984AD2" wp14:editId="26F79703">
            <wp:extent cx="6269379" cy="5770151"/>
            <wp:effectExtent l="19050" t="19050" r="17145" b="21590"/>
            <wp:docPr id="235" name="Picture 2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Graphical user interface, application, Teams&#10;&#10;Description automatically generated"/>
                    <pic:cNvPicPr/>
                  </pic:nvPicPr>
                  <pic:blipFill>
                    <a:blip r:embed="rId110"/>
                    <a:stretch>
                      <a:fillRect/>
                    </a:stretch>
                  </pic:blipFill>
                  <pic:spPr>
                    <a:xfrm>
                      <a:off x="0" y="0"/>
                      <a:ext cx="6272108" cy="5772662"/>
                    </a:xfrm>
                    <a:prstGeom prst="rect">
                      <a:avLst/>
                    </a:prstGeom>
                    <a:ln w="6350">
                      <a:solidFill>
                        <a:schemeClr val="tx1"/>
                      </a:solidFill>
                    </a:ln>
                  </pic:spPr>
                </pic:pic>
              </a:graphicData>
            </a:graphic>
          </wp:inline>
        </w:drawing>
      </w:r>
    </w:p>
    <w:p w14:paraId="70B56F18" w14:textId="77777777" w:rsidR="00EA56B0" w:rsidRPr="002752DC" w:rsidRDefault="00EA56B0" w:rsidP="00EA56B0">
      <w:pPr>
        <w:pStyle w:val="ListParagraph"/>
        <w:spacing w:before="180" w:after="180" w:line="240" w:lineRule="auto"/>
        <w:rPr>
          <w:rFonts w:ascii="Segoe UI" w:hAnsi="Segoe UI" w:cs="Segoe UI"/>
        </w:rPr>
      </w:pPr>
    </w:p>
    <w:p w14:paraId="291B6B74" w14:textId="063AB2CF" w:rsidR="002752DC" w:rsidRPr="002752DC" w:rsidRDefault="002752DC" w:rsidP="002752DC">
      <w:pPr>
        <w:pStyle w:val="ListParagraph"/>
        <w:spacing w:before="180" w:after="180" w:line="240" w:lineRule="auto"/>
        <w:ind w:left="426"/>
        <w:rPr>
          <w:rFonts w:ascii="Segoe UI" w:hAnsi="Segoe UI" w:cs="Segoe UI"/>
        </w:rPr>
      </w:pPr>
    </w:p>
    <w:p w14:paraId="4020F0EF" w14:textId="30CB3A4C" w:rsidR="007D2620" w:rsidRPr="0069009C" w:rsidRDefault="0069009C" w:rsidP="0069009C">
      <w:pPr>
        <w:pStyle w:val="ListParagraph"/>
        <w:numPr>
          <w:ilvl w:val="0"/>
          <w:numId w:val="40"/>
        </w:numPr>
        <w:spacing w:before="180" w:after="180" w:line="240" w:lineRule="auto"/>
        <w:rPr>
          <w:rFonts w:ascii="Segoe UI" w:hAnsi="Segoe UI" w:cs="Segoe UI"/>
          <w:b/>
          <w:bCs/>
        </w:rPr>
      </w:pPr>
      <w:r w:rsidRPr="0069009C">
        <w:rPr>
          <w:rFonts w:ascii="Segoe UI" w:hAnsi="Segoe UI" w:cs="Segoe UI"/>
        </w:rPr>
        <w:t>The Chat Workstream now has a Human Agent ruleset that will escalate to a human agent</w:t>
      </w:r>
      <w:r>
        <w:rPr>
          <w:rFonts w:ascii="Segoe UI" w:hAnsi="Segoe UI" w:cs="Segoe UI"/>
        </w:rPr>
        <w:t xml:space="preserve"> when the </w:t>
      </w:r>
      <w:proofErr w:type="spellStart"/>
      <w:r>
        <w:rPr>
          <w:rFonts w:ascii="Segoe UI" w:hAnsi="Segoe UI" w:cs="Segoe UI"/>
        </w:rPr>
        <w:t>EscalateToAgent</w:t>
      </w:r>
      <w:proofErr w:type="spellEnd"/>
      <w:r>
        <w:rPr>
          <w:rFonts w:ascii="Segoe UI" w:hAnsi="Segoe UI" w:cs="Segoe UI"/>
        </w:rPr>
        <w:t xml:space="preserve"> context variable is set to 1</w:t>
      </w:r>
      <w:r w:rsidRPr="0069009C">
        <w:rPr>
          <w:rFonts w:ascii="Segoe UI" w:hAnsi="Segoe UI" w:cs="Segoe UI"/>
        </w:rPr>
        <w:t>.</w:t>
      </w:r>
      <w:r w:rsidRPr="0069009C">
        <w:rPr>
          <w:rFonts w:ascii="Segoe UI" w:hAnsi="Segoe UI" w:cs="Segoe UI"/>
          <w:b/>
          <w:bCs/>
        </w:rPr>
        <w:drawing>
          <wp:inline distT="0" distB="0" distL="0" distR="0" wp14:anchorId="2A4513C8" wp14:editId="69D80482">
            <wp:extent cx="6495085" cy="1166108"/>
            <wp:effectExtent l="19050" t="19050" r="20320" b="15240"/>
            <wp:docPr id="269" name="Picture 2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Graphical user interface, text, application&#10;&#10;Description automatically generated"/>
                    <pic:cNvPicPr/>
                  </pic:nvPicPr>
                  <pic:blipFill>
                    <a:blip r:embed="rId111"/>
                    <a:stretch>
                      <a:fillRect/>
                    </a:stretch>
                  </pic:blipFill>
                  <pic:spPr>
                    <a:xfrm>
                      <a:off x="0" y="0"/>
                      <a:ext cx="6499598" cy="1166918"/>
                    </a:xfrm>
                    <a:prstGeom prst="rect">
                      <a:avLst/>
                    </a:prstGeom>
                    <a:ln w="6350">
                      <a:solidFill>
                        <a:schemeClr val="tx1"/>
                      </a:solidFill>
                    </a:ln>
                  </pic:spPr>
                </pic:pic>
              </a:graphicData>
            </a:graphic>
          </wp:inline>
        </w:drawing>
      </w:r>
    </w:p>
    <w:p w14:paraId="3F32A722" w14:textId="0D87FAB0" w:rsidR="007D2620" w:rsidRPr="00D80332" w:rsidRDefault="00D80332" w:rsidP="00D80332">
      <w:pPr>
        <w:tabs>
          <w:tab w:val="left" w:pos="1360"/>
        </w:tabs>
        <w:spacing w:before="180" w:after="180" w:line="240" w:lineRule="auto"/>
        <w:rPr>
          <w:rFonts w:ascii="Segoe UI" w:hAnsi="Segoe UI" w:cs="Segoe UI"/>
        </w:rPr>
      </w:pPr>
      <w:r w:rsidRPr="00D80332">
        <w:rPr>
          <w:rFonts w:ascii="Segoe UI" w:hAnsi="Segoe UI" w:cs="Segoe UI"/>
          <w:b/>
          <w:bCs/>
        </w:rPr>
        <w:t xml:space="preserve">Congratulations! </w:t>
      </w:r>
      <w:r>
        <w:rPr>
          <w:rFonts w:ascii="Segoe UI" w:hAnsi="Segoe UI" w:cs="Segoe UI"/>
        </w:rPr>
        <w:t xml:space="preserve">You have </w:t>
      </w:r>
      <w:r w:rsidR="002C2720">
        <w:rPr>
          <w:rFonts w:ascii="Segoe UI" w:hAnsi="Segoe UI" w:cs="Segoe UI"/>
        </w:rPr>
        <w:t xml:space="preserve">created </w:t>
      </w:r>
      <w:r w:rsidR="0069009C">
        <w:rPr>
          <w:rFonts w:ascii="Segoe UI" w:hAnsi="Segoe UI" w:cs="Segoe UI"/>
        </w:rPr>
        <w:t>a new Workstream with the proper live chat channel, smart assist bot, and</w:t>
      </w:r>
      <w:r w:rsidR="002C2720">
        <w:rPr>
          <w:rFonts w:ascii="Segoe UI" w:hAnsi="Segoe UI" w:cs="Segoe UI"/>
        </w:rPr>
        <w:t xml:space="preserve"> routing rule that will allow </w:t>
      </w:r>
      <w:r w:rsidR="007D6D4F">
        <w:rPr>
          <w:rFonts w:ascii="Segoe UI" w:hAnsi="Segoe UI" w:cs="Segoe UI"/>
        </w:rPr>
        <w:t>custom</w:t>
      </w:r>
      <w:r w:rsidR="00B1676F">
        <w:rPr>
          <w:rFonts w:ascii="Segoe UI" w:hAnsi="Segoe UI" w:cs="Segoe UI"/>
        </w:rPr>
        <w:t xml:space="preserve">ers to </w:t>
      </w:r>
      <w:r w:rsidR="00976308">
        <w:rPr>
          <w:rFonts w:ascii="Segoe UI" w:hAnsi="Segoe UI" w:cs="Segoe UI"/>
        </w:rPr>
        <w:t xml:space="preserve">begin conversation with a health bot and </w:t>
      </w:r>
      <w:r w:rsidR="00B1676F">
        <w:rPr>
          <w:rFonts w:ascii="Segoe UI" w:hAnsi="Segoe UI" w:cs="Segoe UI"/>
        </w:rPr>
        <w:t>escalate to a human agent</w:t>
      </w:r>
      <w:r w:rsidR="00424B39">
        <w:rPr>
          <w:rFonts w:ascii="Segoe UI" w:hAnsi="Segoe UI" w:cs="Segoe UI"/>
        </w:rPr>
        <w:t>.</w:t>
      </w:r>
    </w:p>
    <w:p w14:paraId="7C924831" w14:textId="192EEE21" w:rsidR="00D1475B" w:rsidRDefault="00D1475B" w:rsidP="00832259">
      <w:pPr>
        <w:pStyle w:val="ILSubTitle"/>
      </w:pPr>
      <w:bookmarkStart w:id="32" w:name="_Hlk82645977"/>
      <w:r w:rsidRPr="00D1475B">
        <w:t xml:space="preserve"> </w:t>
      </w:r>
    </w:p>
    <w:bookmarkEnd w:id="32"/>
    <w:p w14:paraId="70FB0569" w14:textId="690B75E4" w:rsidR="00C42D69" w:rsidRDefault="00C42D69">
      <w:pPr>
        <w:rPr>
          <w:rFonts w:ascii="Segoe UI" w:hAnsi="Segoe UI" w:cs="Segoe UI"/>
          <w:b/>
          <w:bCs/>
        </w:rPr>
      </w:pPr>
      <w:r>
        <w:rPr>
          <w:rFonts w:ascii="Segoe UI" w:hAnsi="Segoe UI" w:cs="Segoe UI"/>
          <w:b/>
          <w:bCs/>
        </w:rPr>
        <w:br w:type="page"/>
      </w:r>
    </w:p>
    <w:p w14:paraId="12E8895F" w14:textId="6181C625" w:rsidR="00D1475B" w:rsidRPr="00D1475B" w:rsidRDefault="00D1475B" w:rsidP="00C42D69">
      <w:pPr>
        <w:pStyle w:val="ILSectionTitle"/>
      </w:pPr>
      <w:bookmarkStart w:id="33" w:name="_Toc64003455"/>
      <w:bookmarkStart w:id="34" w:name="_Toc102378439"/>
      <w:r w:rsidRPr="00D1475B">
        <w:lastRenderedPageBreak/>
        <w:t xml:space="preserve">Exercise </w:t>
      </w:r>
      <w:r w:rsidR="00053384">
        <w:t>3</w:t>
      </w:r>
      <w:r w:rsidRPr="00D1475B">
        <w:t>: Embed Health Bot in Power Apps Portal</w:t>
      </w:r>
      <w:bookmarkEnd w:id="33"/>
      <w:bookmarkEnd w:id="34"/>
    </w:p>
    <w:p w14:paraId="7DEAC7DE" w14:textId="41E73CE2" w:rsidR="00D1475B" w:rsidRPr="00D1475B" w:rsidRDefault="00D1475B" w:rsidP="0098029D">
      <w:pPr>
        <w:rPr>
          <w:rFonts w:ascii="Segoe UI" w:hAnsi="Segoe UI" w:cs="Segoe UI"/>
        </w:rPr>
      </w:pPr>
      <w:r w:rsidRPr="00D1475B">
        <w:rPr>
          <w:rFonts w:ascii="Segoe UI" w:hAnsi="Segoe UI" w:cs="Segoe UI"/>
        </w:rPr>
        <w:t xml:space="preserve">In this exercise, you will be </w:t>
      </w:r>
      <w:r w:rsidRPr="00D1475B">
        <w:rPr>
          <w:rFonts w:ascii="Segoe UI" w:hAnsi="Segoe UI" w:cs="Segoe UI"/>
          <w:color w:val="171717"/>
          <w:shd w:val="clear" w:color="auto" w:fill="FFFFFF"/>
        </w:rPr>
        <w:t xml:space="preserve">embedding the </w:t>
      </w:r>
      <w:r w:rsidRPr="00D1475B">
        <w:rPr>
          <w:rFonts w:ascii="Segoe UI" w:hAnsi="Segoe UI" w:cs="Segoe UI"/>
          <w:b/>
          <w:bCs/>
          <w:color w:val="171717"/>
          <w:shd w:val="clear" w:color="auto" w:fill="FFFFFF"/>
        </w:rPr>
        <w:t>Omnichannel Chat Widget</w:t>
      </w:r>
      <w:r w:rsidRPr="00D1475B">
        <w:rPr>
          <w:rFonts w:ascii="Segoe UI" w:hAnsi="Segoe UI" w:cs="Segoe UI"/>
          <w:color w:val="171717"/>
          <w:shd w:val="clear" w:color="auto" w:fill="FFFFFF"/>
        </w:rPr>
        <w:t xml:space="preserve"> into the Power Apps Customer self-service portal using Portal Management configuration.  </w:t>
      </w:r>
      <w:r w:rsidR="0098029D">
        <w:rPr>
          <w:rFonts w:ascii="Segoe UI" w:hAnsi="Segoe UI" w:cs="Segoe UI"/>
          <w:color w:val="171717"/>
          <w:shd w:val="clear" w:color="auto" w:fill="FFFFFF"/>
        </w:rPr>
        <w:t>In your environment, we</w:t>
      </w:r>
      <w:r w:rsidRPr="00D1475B">
        <w:rPr>
          <w:rFonts w:ascii="Segoe UI" w:hAnsi="Segoe UI" w:cs="Segoe UI"/>
          <w:color w:val="171717"/>
          <w:shd w:val="clear" w:color="auto" w:fill="FFFFFF"/>
        </w:rPr>
        <w:t xml:space="preserve"> created </w:t>
      </w:r>
      <w:r w:rsidR="0098029D">
        <w:rPr>
          <w:rFonts w:ascii="Segoe UI" w:hAnsi="Segoe UI" w:cs="Segoe UI"/>
          <w:color w:val="171717"/>
          <w:shd w:val="clear" w:color="auto" w:fill="FFFFFF"/>
        </w:rPr>
        <w:t xml:space="preserve">a </w:t>
      </w:r>
      <w:r w:rsidRPr="00D1475B">
        <w:rPr>
          <w:rFonts w:ascii="Segoe UI" w:hAnsi="Segoe UI" w:cs="Segoe UI"/>
          <w:color w:val="171717"/>
          <w:shd w:val="clear" w:color="auto" w:fill="FFFFFF"/>
        </w:rPr>
        <w:t>Lamna Healthcare Company Portal using</w:t>
      </w:r>
      <w:r w:rsidR="0098029D">
        <w:rPr>
          <w:rFonts w:ascii="Segoe UI" w:hAnsi="Segoe UI" w:cs="Segoe UI"/>
          <w:color w:val="171717"/>
          <w:shd w:val="clear" w:color="auto" w:fill="FFFFFF"/>
        </w:rPr>
        <w:t xml:space="preserve"> the</w:t>
      </w:r>
      <w:r w:rsidRPr="00D1475B">
        <w:rPr>
          <w:rFonts w:ascii="Segoe UI" w:hAnsi="Segoe UI" w:cs="Segoe UI"/>
          <w:color w:val="171717"/>
          <w:shd w:val="clear" w:color="auto" w:fill="FFFFFF"/>
        </w:rPr>
        <w:t xml:space="preserve"> </w:t>
      </w:r>
      <w:r w:rsidRPr="00D1475B">
        <w:rPr>
          <w:rFonts w:ascii="Segoe UI" w:hAnsi="Segoe UI" w:cs="Segoe UI"/>
          <w:b/>
          <w:bCs/>
          <w:color w:val="171717"/>
          <w:shd w:val="clear" w:color="auto" w:fill="FFFFFF"/>
        </w:rPr>
        <w:t>Customer self-service portal</w:t>
      </w:r>
      <w:r w:rsidRPr="00D1475B">
        <w:rPr>
          <w:rFonts w:ascii="Segoe UI" w:hAnsi="Segoe UI" w:cs="Segoe UI"/>
          <w:color w:val="171717"/>
          <w:shd w:val="clear" w:color="auto" w:fill="FFFFFF"/>
        </w:rPr>
        <w:t xml:space="preserve"> template before deploying Microsoft Cloud for Healthcare.  Now we will configure the chat widget to show on the customer website.</w:t>
      </w:r>
    </w:p>
    <w:p w14:paraId="33027EFE" w14:textId="3D2090A8" w:rsidR="00D1475B" w:rsidRPr="0098029D" w:rsidRDefault="00D1475B" w:rsidP="0098029D">
      <w:pPr>
        <w:spacing w:before="180" w:after="180" w:line="240" w:lineRule="auto"/>
        <w:rPr>
          <w:rStyle w:val="Strong"/>
          <w:rFonts w:ascii="Segoe UI" w:hAnsi="Segoe UI" w:cs="Segoe UI"/>
          <w:color w:val="171717"/>
          <w:shd w:val="clear" w:color="auto" w:fill="FFFFFF"/>
        </w:rPr>
      </w:pPr>
      <w:r w:rsidRPr="0098029D">
        <w:rPr>
          <w:rStyle w:val="Strong"/>
          <w:rFonts w:ascii="Segoe UI" w:hAnsi="Segoe UI" w:cs="Segoe UI"/>
          <w:color w:val="171717"/>
          <w:shd w:val="clear" w:color="auto" w:fill="FFFFFF"/>
        </w:rPr>
        <w:t>Customer self-service portal</w:t>
      </w:r>
      <w:r w:rsidRPr="0098029D">
        <w:rPr>
          <w:rFonts w:ascii="Segoe UI" w:hAnsi="Segoe UI" w:cs="Segoe UI"/>
          <w:color w:val="171717"/>
          <w:shd w:val="clear" w:color="auto" w:fill="FFFFFF"/>
        </w:rPr>
        <w:t>: A customer self-service portal enables customers to access self-service knowledge, support resources, view the progress of their cases, and provide feedback.</w:t>
      </w:r>
    </w:p>
    <w:p w14:paraId="01CEAD1F" w14:textId="7951CE63" w:rsidR="00D1475B" w:rsidRPr="0098029D" w:rsidRDefault="00D1475B" w:rsidP="0098029D">
      <w:pPr>
        <w:spacing w:before="180" w:after="180" w:line="240" w:lineRule="auto"/>
        <w:rPr>
          <w:rFonts w:ascii="Segoe UI" w:hAnsi="Segoe UI" w:cs="Segoe UI"/>
          <w:color w:val="171717"/>
          <w:shd w:val="clear" w:color="auto" w:fill="FFFFFF"/>
        </w:rPr>
      </w:pPr>
      <w:r w:rsidRPr="0098029D">
        <w:rPr>
          <w:rStyle w:val="Strong"/>
          <w:rFonts w:ascii="Segoe UI" w:hAnsi="Segoe UI" w:cs="Segoe UI"/>
          <w:color w:val="171717"/>
          <w:shd w:val="clear" w:color="auto" w:fill="FFFFFF"/>
        </w:rPr>
        <w:t>Portal Management</w:t>
      </w:r>
      <w:r w:rsidR="0098029D" w:rsidRPr="0098029D">
        <w:rPr>
          <w:rFonts w:ascii="Segoe UI" w:hAnsi="Segoe UI" w:cs="Segoe UI"/>
          <w:color w:val="171717"/>
          <w:shd w:val="clear" w:color="auto" w:fill="FFFFFF"/>
        </w:rPr>
        <w:t>: A</w:t>
      </w:r>
      <w:r w:rsidRPr="0098029D">
        <w:rPr>
          <w:rFonts w:ascii="Segoe UI" w:hAnsi="Segoe UI" w:cs="Segoe UI"/>
          <w:color w:val="171717"/>
          <w:shd w:val="clear" w:color="auto" w:fill="FFFFFF"/>
        </w:rPr>
        <w:t>pp</w:t>
      </w:r>
      <w:r w:rsidR="0098029D" w:rsidRPr="0098029D">
        <w:rPr>
          <w:rFonts w:ascii="Segoe UI" w:hAnsi="Segoe UI" w:cs="Segoe UI"/>
          <w:color w:val="171717"/>
          <w:shd w:val="clear" w:color="auto" w:fill="FFFFFF"/>
        </w:rPr>
        <w:t>lication</w:t>
      </w:r>
      <w:r w:rsidRPr="0098029D">
        <w:rPr>
          <w:rFonts w:ascii="Segoe UI" w:hAnsi="Segoe UI" w:cs="Segoe UI"/>
          <w:color w:val="171717"/>
          <w:shd w:val="clear" w:color="auto" w:fill="FFFFFF"/>
        </w:rPr>
        <w:t xml:space="preserve"> to help you get started with the advanced portal configuration. In this walk-through, you will learn how to configure Chat widget in </w:t>
      </w:r>
      <w:r w:rsidRPr="0098029D">
        <w:rPr>
          <w:rStyle w:val="Strong"/>
          <w:rFonts w:ascii="Segoe UI" w:hAnsi="Segoe UI" w:cs="Segoe UI"/>
          <w:color w:val="171717"/>
          <w:shd w:val="clear" w:color="auto" w:fill="FFFFFF"/>
        </w:rPr>
        <w:t>Portal Management</w:t>
      </w:r>
      <w:r w:rsidRPr="0098029D">
        <w:rPr>
          <w:rFonts w:ascii="Segoe UI" w:hAnsi="Segoe UI" w:cs="Segoe UI"/>
          <w:color w:val="171717"/>
          <w:shd w:val="clear" w:color="auto" w:fill="FFFFFF"/>
        </w:rPr>
        <w:t> app.</w:t>
      </w:r>
    </w:p>
    <w:p w14:paraId="63B57A14" w14:textId="77777777" w:rsidR="0098029D" w:rsidRDefault="0098029D" w:rsidP="0098029D">
      <w:pPr>
        <w:pStyle w:val="ListParagraph"/>
        <w:spacing w:before="180" w:after="180" w:line="240" w:lineRule="auto"/>
        <w:rPr>
          <w:rFonts w:ascii="Segoe UI" w:hAnsi="Segoe UI" w:cs="Segoe UI"/>
        </w:rPr>
      </w:pPr>
    </w:p>
    <w:p w14:paraId="195D1D33" w14:textId="43194330" w:rsidR="005A06E7" w:rsidRPr="00317395" w:rsidRDefault="0098029D" w:rsidP="00317395">
      <w:pPr>
        <w:pStyle w:val="ListParagraph"/>
        <w:numPr>
          <w:ilvl w:val="0"/>
          <w:numId w:val="75"/>
        </w:numPr>
        <w:tabs>
          <w:tab w:val="clear" w:pos="510"/>
        </w:tabs>
        <w:spacing w:before="180" w:after="180" w:line="240" w:lineRule="auto"/>
        <w:rPr>
          <w:rFonts w:ascii="Segoe UI" w:hAnsi="Segoe UI" w:cs="Segoe UI"/>
        </w:rPr>
      </w:pPr>
      <w:r>
        <w:rPr>
          <w:rFonts w:ascii="Segoe UI" w:hAnsi="Segoe UI" w:cs="Segoe UI"/>
        </w:rPr>
        <w:t xml:space="preserve">In </w:t>
      </w:r>
      <w:hyperlink r:id="rId112" w:history="1">
        <w:r w:rsidRPr="00E90331">
          <w:rPr>
            <w:rStyle w:val="Hyperlink"/>
            <w:rFonts w:ascii="Segoe UI" w:hAnsi="Segoe UI" w:cs="Segoe UI"/>
          </w:rPr>
          <w:t>http://make.powerapps.com</w:t>
        </w:r>
      </w:hyperlink>
      <w:r>
        <w:rPr>
          <w:rFonts w:ascii="Segoe UI" w:hAnsi="Segoe UI" w:cs="Segoe UI"/>
        </w:rPr>
        <w:t>, o</w:t>
      </w:r>
      <w:r w:rsidRPr="002D1C79">
        <w:rPr>
          <w:rFonts w:ascii="Segoe UI" w:hAnsi="Segoe UI" w:cs="Segoe UI"/>
        </w:rPr>
        <w:t xml:space="preserve">pen the </w:t>
      </w:r>
      <w:r w:rsidRPr="00D1475B">
        <w:rPr>
          <w:rFonts w:ascii="Segoe UI" w:hAnsi="Segoe UI" w:cs="Segoe UI"/>
          <w:b/>
          <w:bCs/>
        </w:rPr>
        <w:t>Portal Management</w:t>
      </w:r>
      <w:r w:rsidRPr="00D1475B">
        <w:rPr>
          <w:rFonts w:ascii="Segoe UI" w:hAnsi="Segoe UI" w:cs="Segoe UI"/>
        </w:rPr>
        <w:t xml:space="preserve"> </w:t>
      </w:r>
      <w:r w:rsidRPr="002D1C79">
        <w:rPr>
          <w:rFonts w:ascii="Segoe UI" w:hAnsi="Segoe UI" w:cs="Segoe UI"/>
        </w:rPr>
        <w:t>app.</w:t>
      </w:r>
      <w:r w:rsidR="005A06E7" w:rsidRPr="005A06E7">
        <w:rPr>
          <w:noProof/>
        </w:rPr>
        <w:t xml:space="preserve"> </w:t>
      </w:r>
      <w:r w:rsidR="005A06E7">
        <w:rPr>
          <w:noProof/>
        </w:rPr>
        <w:drawing>
          <wp:inline distT="0" distB="0" distL="0" distR="0" wp14:anchorId="3E0A7F38" wp14:editId="5F1520FA">
            <wp:extent cx="3495675" cy="2160871"/>
            <wp:effectExtent l="19050" t="19050" r="9525" b="11430"/>
            <wp:docPr id="261" name="Picture 2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 email&#10;&#10;Description automatically generated"/>
                    <pic:cNvPicPr/>
                  </pic:nvPicPr>
                  <pic:blipFill>
                    <a:blip r:embed="rId113"/>
                    <a:stretch>
                      <a:fillRect/>
                    </a:stretch>
                  </pic:blipFill>
                  <pic:spPr>
                    <a:xfrm>
                      <a:off x="0" y="0"/>
                      <a:ext cx="3504436" cy="2166287"/>
                    </a:xfrm>
                    <a:prstGeom prst="rect">
                      <a:avLst/>
                    </a:prstGeom>
                    <a:ln w="6350">
                      <a:solidFill>
                        <a:srgbClr val="505050"/>
                      </a:solidFill>
                    </a:ln>
                  </pic:spPr>
                </pic:pic>
              </a:graphicData>
            </a:graphic>
          </wp:inline>
        </w:drawing>
      </w:r>
    </w:p>
    <w:p w14:paraId="3BF769D3" w14:textId="77777777" w:rsidR="00317395" w:rsidRPr="00317395" w:rsidRDefault="00317395" w:rsidP="00317395">
      <w:pPr>
        <w:pStyle w:val="ListParagraph"/>
        <w:spacing w:before="180" w:after="180" w:line="240" w:lineRule="auto"/>
        <w:ind w:left="510"/>
        <w:rPr>
          <w:rFonts w:ascii="Segoe UI" w:hAnsi="Segoe UI" w:cs="Segoe UI"/>
        </w:rPr>
      </w:pPr>
    </w:p>
    <w:p w14:paraId="4405B8E9" w14:textId="77777777" w:rsidR="00317395" w:rsidRDefault="00D1475B" w:rsidP="00317395">
      <w:pPr>
        <w:pStyle w:val="ListParagraph"/>
        <w:numPr>
          <w:ilvl w:val="0"/>
          <w:numId w:val="75"/>
        </w:numPr>
        <w:tabs>
          <w:tab w:val="clear" w:pos="510"/>
        </w:tabs>
        <w:spacing w:before="180" w:after="180" w:line="240" w:lineRule="auto"/>
        <w:rPr>
          <w:rFonts w:ascii="Segoe UI" w:hAnsi="Segoe UI" w:cs="Segoe UI"/>
        </w:rPr>
      </w:pPr>
      <w:r w:rsidRPr="0098029D">
        <w:rPr>
          <w:rFonts w:ascii="Segoe UI" w:hAnsi="Segoe UI" w:cs="Segoe UI"/>
        </w:rPr>
        <w:t xml:space="preserve">Select </w:t>
      </w:r>
      <w:r w:rsidRPr="0098029D">
        <w:rPr>
          <w:rFonts w:ascii="Segoe UI" w:hAnsi="Segoe UI" w:cs="Segoe UI"/>
          <w:b/>
          <w:bCs/>
        </w:rPr>
        <w:t>Content Snippets</w:t>
      </w:r>
      <w:r w:rsidRPr="0098029D">
        <w:rPr>
          <w:rFonts w:ascii="Segoe UI" w:hAnsi="Segoe UI" w:cs="Segoe UI"/>
        </w:rPr>
        <w:t xml:space="preserve"> in the </w:t>
      </w:r>
      <w:r w:rsidR="00317395">
        <w:rPr>
          <w:rFonts w:ascii="Segoe UI" w:hAnsi="Segoe UI" w:cs="Segoe UI"/>
        </w:rPr>
        <w:t>left navigation pane</w:t>
      </w:r>
    </w:p>
    <w:p w14:paraId="342CD425" w14:textId="2A4213FE" w:rsidR="00D1475B" w:rsidRDefault="00317395" w:rsidP="00317395">
      <w:pPr>
        <w:pStyle w:val="ListParagraph"/>
        <w:spacing w:before="180" w:after="180" w:line="240" w:lineRule="auto"/>
        <w:ind w:left="510"/>
        <w:rPr>
          <w:rFonts w:ascii="Segoe UI" w:hAnsi="Segoe UI" w:cs="Segoe UI"/>
        </w:rPr>
      </w:pPr>
      <w:r>
        <w:rPr>
          <w:noProof/>
        </w:rPr>
        <w:drawing>
          <wp:inline distT="0" distB="0" distL="0" distR="0" wp14:anchorId="5C1F9B2C" wp14:editId="42024DF1">
            <wp:extent cx="1220748" cy="3615690"/>
            <wp:effectExtent l="19050" t="19050" r="17780" b="22860"/>
            <wp:docPr id="262" name="Picture 26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able&#10;&#10;Description automatically generated with medium confidence"/>
                    <pic:cNvPicPr/>
                  </pic:nvPicPr>
                  <pic:blipFill>
                    <a:blip r:embed="rId114"/>
                    <a:stretch>
                      <a:fillRect/>
                    </a:stretch>
                  </pic:blipFill>
                  <pic:spPr>
                    <a:xfrm>
                      <a:off x="0" y="0"/>
                      <a:ext cx="1225407" cy="3629490"/>
                    </a:xfrm>
                    <a:prstGeom prst="rect">
                      <a:avLst/>
                    </a:prstGeom>
                    <a:ln w="6350">
                      <a:solidFill>
                        <a:srgbClr val="505050"/>
                      </a:solidFill>
                    </a:ln>
                  </pic:spPr>
                </pic:pic>
              </a:graphicData>
            </a:graphic>
          </wp:inline>
        </w:drawing>
      </w:r>
    </w:p>
    <w:p w14:paraId="7C938AF5" w14:textId="77777777" w:rsidR="00317395" w:rsidRPr="00317395" w:rsidRDefault="00317395" w:rsidP="00317395">
      <w:pPr>
        <w:pStyle w:val="ListParagraph"/>
        <w:spacing w:before="180" w:after="180" w:line="240" w:lineRule="auto"/>
        <w:ind w:left="510"/>
        <w:rPr>
          <w:rFonts w:ascii="Segoe UI" w:hAnsi="Segoe UI" w:cs="Segoe UI"/>
        </w:rPr>
      </w:pPr>
    </w:p>
    <w:p w14:paraId="36D35307" w14:textId="4722F95A" w:rsidR="00D1475B" w:rsidRDefault="00D1475B" w:rsidP="00245947">
      <w:pPr>
        <w:pStyle w:val="ListParagraph"/>
        <w:numPr>
          <w:ilvl w:val="0"/>
          <w:numId w:val="42"/>
        </w:numPr>
        <w:spacing w:before="180" w:after="180" w:line="240" w:lineRule="auto"/>
        <w:rPr>
          <w:rFonts w:ascii="Segoe UI" w:hAnsi="Segoe UI" w:cs="Segoe UI"/>
        </w:rPr>
      </w:pPr>
      <w:r w:rsidRPr="00D1475B">
        <w:rPr>
          <w:rFonts w:ascii="Segoe UI" w:hAnsi="Segoe UI" w:cs="Segoe UI"/>
        </w:rPr>
        <w:lastRenderedPageBreak/>
        <w:t xml:space="preserve">In </w:t>
      </w:r>
      <w:r w:rsidRPr="00D1475B">
        <w:rPr>
          <w:rFonts w:ascii="Segoe UI" w:hAnsi="Segoe UI" w:cs="Segoe UI"/>
          <w:b/>
          <w:bCs/>
        </w:rPr>
        <w:t>Active Content Snippets</w:t>
      </w:r>
      <w:r w:rsidRPr="00D1475B">
        <w:rPr>
          <w:rFonts w:ascii="Segoe UI" w:hAnsi="Segoe UI" w:cs="Segoe UI"/>
        </w:rPr>
        <w:t>, type “</w:t>
      </w:r>
      <w:r w:rsidRPr="00D1475B">
        <w:rPr>
          <w:rFonts w:ascii="Segoe UI" w:hAnsi="Segoe UI" w:cs="Segoe UI"/>
          <w:b/>
          <w:bCs/>
        </w:rPr>
        <w:t>Chat</w:t>
      </w:r>
      <w:r w:rsidRPr="00D1475B">
        <w:rPr>
          <w:rFonts w:ascii="Segoe UI" w:hAnsi="Segoe UI" w:cs="Segoe UI"/>
        </w:rPr>
        <w:t xml:space="preserve">” in the </w:t>
      </w:r>
      <w:r w:rsidRPr="00D1475B">
        <w:rPr>
          <w:rFonts w:ascii="Segoe UI" w:hAnsi="Segoe UI" w:cs="Segoe UI"/>
          <w:b/>
          <w:bCs/>
        </w:rPr>
        <w:t>Search</w:t>
      </w:r>
      <w:r w:rsidRPr="00D1475B">
        <w:rPr>
          <w:rFonts w:ascii="Segoe UI" w:hAnsi="Segoe UI" w:cs="Segoe UI"/>
        </w:rPr>
        <w:t xml:space="preserve"> box</w:t>
      </w:r>
      <w:r w:rsidR="0009016A">
        <w:rPr>
          <w:rFonts w:ascii="Segoe UI" w:hAnsi="Segoe UI" w:cs="Segoe UI"/>
        </w:rPr>
        <w:t xml:space="preserve"> and press enter.</w:t>
      </w:r>
    </w:p>
    <w:p w14:paraId="645ADE89" w14:textId="780ABC23" w:rsidR="0009016A" w:rsidRPr="00D1475B" w:rsidRDefault="0009016A" w:rsidP="0009016A">
      <w:pPr>
        <w:pStyle w:val="ListParagraph"/>
        <w:spacing w:before="180" w:after="180" w:line="240" w:lineRule="auto"/>
        <w:rPr>
          <w:rFonts w:ascii="Segoe UI" w:hAnsi="Segoe UI" w:cs="Segoe UI"/>
        </w:rPr>
      </w:pPr>
      <w:r>
        <w:rPr>
          <w:noProof/>
        </w:rPr>
        <w:drawing>
          <wp:inline distT="0" distB="0" distL="0" distR="0" wp14:anchorId="4EE08C57" wp14:editId="50630DF0">
            <wp:extent cx="6648450" cy="896925"/>
            <wp:effectExtent l="19050" t="19050" r="19050" b="17780"/>
            <wp:docPr id="263" name="Picture 2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Graphical user interface, text, application, email&#10;&#10;Description automatically generated"/>
                    <pic:cNvPicPr/>
                  </pic:nvPicPr>
                  <pic:blipFill>
                    <a:blip r:embed="rId115"/>
                    <a:stretch>
                      <a:fillRect/>
                    </a:stretch>
                  </pic:blipFill>
                  <pic:spPr>
                    <a:xfrm>
                      <a:off x="0" y="0"/>
                      <a:ext cx="6666565" cy="899369"/>
                    </a:xfrm>
                    <a:prstGeom prst="rect">
                      <a:avLst/>
                    </a:prstGeom>
                    <a:ln w="6350">
                      <a:solidFill>
                        <a:srgbClr val="505050"/>
                      </a:solidFill>
                    </a:ln>
                  </pic:spPr>
                </pic:pic>
              </a:graphicData>
            </a:graphic>
          </wp:inline>
        </w:drawing>
      </w:r>
    </w:p>
    <w:p w14:paraId="6425073C" w14:textId="77777777" w:rsidR="00D1475B" w:rsidRPr="00D1475B" w:rsidRDefault="00D1475B" w:rsidP="00245947">
      <w:pPr>
        <w:pStyle w:val="ListParagraph"/>
        <w:ind w:hanging="360"/>
        <w:rPr>
          <w:rFonts w:ascii="Segoe UI" w:hAnsi="Segoe UI" w:cs="Segoe UI"/>
        </w:rPr>
      </w:pPr>
    </w:p>
    <w:p w14:paraId="655D7DC8" w14:textId="2EFFD2CA" w:rsidR="00D1475B" w:rsidRPr="00D31444" w:rsidRDefault="00D31444" w:rsidP="00D31444">
      <w:pPr>
        <w:pStyle w:val="ListParagraph"/>
        <w:numPr>
          <w:ilvl w:val="0"/>
          <w:numId w:val="42"/>
        </w:numPr>
        <w:spacing w:before="180" w:after="180" w:line="240" w:lineRule="auto"/>
        <w:rPr>
          <w:rFonts w:ascii="Segoe UI" w:hAnsi="Segoe UI" w:cs="Segoe UI"/>
        </w:rPr>
      </w:pPr>
      <w:r>
        <w:rPr>
          <w:rFonts w:ascii="Segoe UI" w:hAnsi="Segoe UI" w:cs="Segoe UI"/>
        </w:rPr>
        <w:t xml:space="preserve">You will see two </w:t>
      </w:r>
      <w:r w:rsidR="00627B45" w:rsidRPr="00627B45">
        <w:rPr>
          <w:rFonts w:ascii="Segoe UI" w:hAnsi="Segoe UI" w:cs="Segoe UI"/>
          <w:b/>
          <w:bCs/>
        </w:rPr>
        <w:t>C</w:t>
      </w:r>
      <w:r w:rsidR="00D1475B" w:rsidRPr="00627B45">
        <w:rPr>
          <w:rFonts w:ascii="Segoe UI" w:hAnsi="Segoe UI" w:cs="Segoe UI"/>
          <w:b/>
          <w:bCs/>
        </w:rPr>
        <w:t>hat Widget Code</w:t>
      </w:r>
      <w:r w:rsidR="00D1475B" w:rsidRPr="00D1475B">
        <w:rPr>
          <w:rFonts w:ascii="Segoe UI" w:hAnsi="Segoe UI" w:cs="Segoe UI"/>
        </w:rPr>
        <w:t xml:space="preserve"> records</w:t>
      </w:r>
      <w:r>
        <w:rPr>
          <w:rFonts w:ascii="Segoe UI" w:hAnsi="Segoe UI" w:cs="Segoe UI"/>
        </w:rPr>
        <w:t xml:space="preserve"> retrieved in the list.</w:t>
      </w:r>
    </w:p>
    <w:p w14:paraId="4EAF5DF6" w14:textId="2E9BA091" w:rsidR="00D1475B" w:rsidRDefault="00D1475B" w:rsidP="00D31444">
      <w:pPr>
        <w:pStyle w:val="ListParagraph"/>
        <w:spacing w:before="180" w:after="180" w:line="240" w:lineRule="auto"/>
        <w:rPr>
          <w:rFonts w:ascii="Segoe UI" w:hAnsi="Segoe UI" w:cs="Segoe UI"/>
          <w:b/>
          <w:bCs/>
        </w:rPr>
      </w:pPr>
      <w:r w:rsidRPr="00D1475B">
        <w:rPr>
          <w:rFonts w:ascii="Segoe UI" w:hAnsi="Segoe UI" w:cs="Segoe UI"/>
        </w:rPr>
        <w:t>Click to</w:t>
      </w:r>
      <w:r w:rsidR="00627B45">
        <w:rPr>
          <w:rFonts w:ascii="Segoe UI" w:hAnsi="Segoe UI" w:cs="Segoe UI"/>
        </w:rPr>
        <w:t xml:space="preserve"> open the</w:t>
      </w:r>
      <w:r w:rsidRPr="00D1475B">
        <w:rPr>
          <w:rFonts w:ascii="Segoe UI" w:hAnsi="Segoe UI" w:cs="Segoe UI"/>
        </w:rPr>
        <w:t xml:space="preserve"> </w:t>
      </w:r>
      <w:r w:rsidRPr="00627B45">
        <w:rPr>
          <w:rFonts w:ascii="Segoe UI" w:hAnsi="Segoe UI" w:cs="Segoe UI"/>
        </w:rPr>
        <w:t>Chat Widget Code</w:t>
      </w:r>
      <w:r w:rsidRPr="00D1475B">
        <w:rPr>
          <w:rFonts w:ascii="Segoe UI" w:hAnsi="Segoe UI" w:cs="Segoe UI"/>
        </w:rPr>
        <w:t xml:space="preserve"> record related to </w:t>
      </w:r>
      <w:r w:rsidRPr="00D1475B">
        <w:rPr>
          <w:rFonts w:ascii="Segoe UI" w:hAnsi="Segoe UI" w:cs="Segoe UI"/>
          <w:b/>
          <w:bCs/>
        </w:rPr>
        <w:t>Customer Self-service.</w:t>
      </w:r>
    </w:p>
    <w:p w14:paraId="39096138" w14:textId="72DE2ECC" w:rsidR="00627B45" w:rsidRDefault="00627B45" w:rsidP="00D31444">
      <w:pPr>
        <w:pStyle w:val="ListParagraph"/>
        <w:spacing w:before="180" w:after="180" w:line="240" w:lineRule="auto"/>
        <w:rPr>
          <w:rFonts w:ascii="Segoe UI" w:hAnsi="Segoe UI" w:cs="Segoe UI"/>
        </w:rPr>
      </w:pPr>
      <w:r>
        <w:rPr>
          <w:noProof/>
        </w:rPr>
        <w:drawing>
          <wp:inline distT="0" distB="0" distL="0" distR="0" wp14:anchorId="50B649E2" wp14:editId="3F3A224E">
            <wp:extent cx="5543550" cy="1744678"/>
            <wp:effectExtent l="19050" t="19050" r="19050" b="27305"/>
            <wp:docPr id="264" name="Picture 26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able&#10;&#10;Description automatically generated with low confidence"/>
                    <pic:cNvPicPr/>
                  </pic:nvPicPr>
                  <pic:blipFill>
                    <a:blip r:embed="rId116"/>
                    <a:stretch>
                      <a:fillRect/>
                    </a:stretch>
                  </pic:blipFill>
                  <pic:spPr>
                    <a:xfrm>
                      <a:off x="0" y="0"/>
                      <a:ext cx="5546744" cy="1745683"/>
                    </a:xfrm>
                    <a:prstGeom prst="rect">
                      <a:avLst/>
                    </a:prstGeom>
                    <a:ln w="6350">
                      <a:solidFill>
                        <a:srgbClr val="505050"/>
                      </a:solidFill>
                    </a:ln>
                  </pic:spPr>
                </pic:pic>
              </a:graphicData>
            </a:graphic>
          </wp:inline>
        </w:drawing>
      </w:r>
    </w:p>
    <w:p w14:paraId="5AE81531" w14:textId="77777777" w:rsidR="003431BA" w:rsidRPr="00D1475B" w:rsidRDefault="003431BA" w:rsidP="00D31444">
      <w:pPr>
        <w:pStyle w:val="ListParagraph"/>
        <w:spacing w:before="180" w:after="180" w:line="240" w:lineRule="auto"/>
        <w:rPr>
          <w:rFonts w:ascii="Segoe UI" w:hAnsi="Segoe UI" w:cs="Segoe UI"/>
        </w:rPr>
      </w:pPr>
    </w:p>
    <w:p w14:paraId="30E1BA5B" w14:textId="2D1EFEB6" w:rsidR="00D1475B" w:rsidRDefault="00D1475B" w:rsidP="005101B9">
      <w:pPr>
        <w:pStyle w:val="ListParagraph"/>
        <w:numPr>
          <w:ilvl w:val="0"/>
          <w:numId w:val="42"/>
        </w:numPr>
        <w:spacing w:before="180" w:after="180" w:line="240" w:lineRule="auto"/>
        <w:rPr>
          <w:rFonts w:ascii="Segoe UI" w:hAnsi="Segoe UI" w:cs="Segoe UI"/>
        </w:rPr>
      </w:pPr>
      <w:r w:rsidRPr="00D1475B">
        <w:rPr>
          <w:rFonts w:ascii="Segoe UI" w:hAnsi="Segoe UI" w:cs="Segoe UI"/>
        </w:rPr>
        <w:t xml:space="preserve">In the </w:t>
      </w:r>
      <w:r w:rsidRPr="00D1475B">
        <w:rPr>
          <w:rFonts w:ascii="Segoe UI" w:hAnsi="Segoe UI" w:cs="Segoe UI"/>
          <w:b/>
          <w:bCs/>
        </w:rPr>
        <w:t>Chat Widget Code</w:t>
      </w:r>
      <w:r w:rsidRPr="00D1475B">
        <w:rPr>
          <w:rFonts w:ascii="Segoe UI" w:hAnsi="Segoe UI" w:cs="Segoe UI"/>
        </w:rPr>
        <w:t xml:space="preserve"> record</w:t>
      </w:r>
      <w:r w:rsidR="00627B45">
        <w:rPr>
          <w:rFonts w:ascii="Segoe UI" w:hAnsi="Segoe UI" w:cs="Segoe UI"/>
        </w:rPr>
        <w:t xml:space="preserve"> associated with Customer self-service</w:t>
      </w:r>
      <w:r w:rsidRPr="00D1475B">
        <w:rPr>
          <w:rFonts w:ascii="Segoe UI" w:hAnsi="Segoe UI" w:cs="Segoe UI"/>
        </w:rPr>
        <w:t xml:space="preserve">, </w:t>
      </w:r>
      <w:r w:rsidR="000477A4">
        <w:rPr>
          <w:rFonts w:ascii="Segoe UI" w:hAnsi="Segoe UI" w:cs="Segoe UI"/>
        </w:rPr>
        <w:t>s</w:t>
      </w:r>
      <w:r w:rsidRPr="00D1475B">
        <w:rPr>
          <w:rFonts w:ascii="Segoe UI" w:hAnsi="Segoe UI" w:cs="Segoe UI"/>
        </w:rPr>
        <w:t xml:space="preserve">elect </w:t>
      </w:r>
      <w:r w:rsidRPr="00D1475B">
        <w:rPr>
          <w:rFonts w:ascii="Segoe UI" w:hAnsi="Segoe UI" w:cs="Segoe UI"/>
          <w:b/>
          <w:bCs/>
        </w:rPr>
        <w:t>Value (HTML)</w:t>
      </w:r>
      <w:r w:rsidRPr="00D1475B">
        <w:rPr>
          <w:rFonts w:ascii="Segoe UI" w:hAnsi="Segoe UI" w:cs="Segoe UI"/>
        </w:rPr>
        <w:t xml:space="preserve"> &gt; </w:t>
      </w:r>
      <w:r w:rsidRPr="00D1475B">
        <w:rPr>
          <w:rFonts w:ascii="Segoe UI" w:hAnsi="Segoe UI" w:cs="Segoe UI"/>
          <w:b/>
          <w:bCs/>
        </w:rPr>
        <w:t>Html</w:t>
      </w:r>
      <w:r w:rsidRPr="00D1475B">
        <w:rPr>
          <w:rFonts w:ascii="Segoe UI" w:hAnsi="Segoe UI" w:cs="Segoe UI"/>
        </w:rPr>
        <w:t xml:space="preserve"> Tab and then past</w:t>
      </w:r>
      <w:r w:rsidR="000477A4">
        <w:rPr>
          <w:rFonts w:ascii="Segoe UI" w:hAnsi="Segoe UI" w:cs="Segoe UI"/>
        </w:rPr>
        <w:t>e</w:t>
      </w:r>
      <w:r w:rsidRPr="00D1475B">
        <w:rPr>
          <w:rFonts w:ascii="Segoe UI" w:hAnsi="Segoe UI" w:cs="Segoe UI"/>
        </w:rPr>
        <w:t xml:space="preserve"> the </w:t>
      </w:r>
      <w:r w:rsidRPr="00D1475B">
        <w:rPr>
          <w:rFonts w:ascii="Segoe UI" w:hAnsi="Segoe UI" w:cs="Segoe UI"/>
          <w:b/>
          <w:bCs/>
        </w:rPr>
        <w:t>Chat Widget Code snippet</w:t>
      </w:r>
      <w:r w:rsidRPr="00D1475B">
        <w:rPr>
          <w:rFonts w:ascii="Segoe UI" w:hAnsi="Segoe UI" w:cs="Segoe UI"/>
        </w:rPr>
        <w:t xml:space="preserve"> that you </w:t>
      </w:r>
      <w:r w:rsidRPr="00FE1FC8">
        <w:rPr>
          <w:rFonts w:ascii="Segoe UI" w:hAnsi="Segoe UI" w:cs="Segoe UI"/>
        </w:rPr>
        <w:t>copied and stored</w:t>
      </w:r>
      <w:r w:rsidR="000477A4">
        <w:rPr>
          <w:rFonts w:ascii="Segoe UI" w:hAnsi="Segoe UI" w:cs="Segoe UI"/>
        </w:rPr>
        <w:t xml:space="preserve"> in the previous task.</w:t>
      </w:r>
      <w:r w:rsidR="005101B9">
        <w:rPr>
          <w:noProof/>
        </w:rPr>
        <w:drawing>
          <wp:inline distT="0" distB="0" distL="0" distR="0" wp14:anchorId="10786326" wp14:editId="758068F1">
            <wp:extent cx="6610350" cy="2470924"/>
            <wp:effectExtent l="19050" t="19050" r="19050" b="24765"/>
            <wp:docPr id="265" name="Picture 265"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text, application, Teams&#10;&#10;Description automatically generated"/>
                    <pic:cNvPicPr/>
                  </pic:nvPicPr>
                  <pic:blipFill>
                    <a:blip r:embed="rId117"/>
                    <a:stretch>
                      <a:fillRect/>
                    </a:stretch>
                  </pic:blipFill>
                  <pic:spPr>
                    <a:xfrm>
                      <a:off x="0" y="0"/>
                      <a:ext cx="6611150" cy="2471223"/>
                    </a:xfrm>
                    <a:prstGeom prst="rect">
                      <a:avLst/>
                    </a:prstGeom>
                    <a:ln w="6350">
                      <a:solidFill>
                        <a:schemeClr val="tx1"/>
                      </a:solidFill>
                    </a:ln>
                  </pic:spPr>
                </pic:pic>
              </a:graphicData>
            </a:graphic>
          </wp:inline>
        </w:drawing>
      </w:r>
    </w:p>
    <w:p w14:paraId="5363B049" w14:textId="77777777" w:rsidR="003431BA" w:rsidRPr="005101B9" w:rsidRDefault="003431BA" w:rsidP="003431BA">
      <w:pPr>
        <w:pStyle w:val="ListParagraph"/>
        <w:spacing w:before="180" w:after="180" w:line="240" w:lineRule="auto"/>
        <w:rPr>
          <w:rFonts w:ascii="Segoe UI" w:hAnsi="Segoe UI" w:cs="Segoe UI"/>
        </w:rPr>
      </w:pPr>
    </w:p>
    <w:p w14:paraId="2C59920B" w14:textId="04F8EC42" w:rsidR="00D1475B" w:rsidRDefault="00D1475B" w:rsidP="005101B9">
      <w:pPr>
        <w:pStyle w:val="ListParagraph"/>
        <w:numPr>
          <w:ilvl w:val="0"/>
          <w:numId w:val="42"/>
        </w:numPr>
        <w:spacing w:before="180" w:after="180" w:line="240" w:lineRule="auto"/>
        <w:rPr>
          <w:rFonts w:ascii="Segoe UI" w:hAnsi="Segoe UI" w:cs="Segoe UI"/>
        </w:rPr>
      </w:pPr>
      <w:r w:rsidRPr="00D1475B">
        <w:rPr>
          <w:rFonts w:ascii="Segoe UI" w:hAnsi="Segoe UI" w:cs="Segoe UI"/>
        </w:rPr>
        <w:t xml:space="preserve">Click </w:t>
      </w:r>
      <w:r w:rsidRPr="00D1475B">
        <w:rPr>
          <w:rFonts w:ascii="Segoe UI" w:hAnsi="Segoe UI" w:cs="Segoe UI"/>
          <w:b/>
          <w:bCs/>
        </w:rPr>
        <w:t>Save &amp; Close</w:t>
      </w:r>
      <w:r w:rsidRPr="00D1475B">
        <w:rPr>
          <w:rFonts w:ascii="Segoe UI" w:hAnsi="Segoe UI" w:cs="Segoe UI"/>
        </w:rPr>
        <w:t>.</w:t>
      </w:r>
    </w:p>
    <w:p w14:paraId="4C9BB63A" w14:textId="1765D5F9" w:rsidR="003431BA" w:rsidRDefault="003431BA" w:rsidP="003431BA">
      <w:pPr>
        <w:pStyle w:val="ListParagraph"/>
        <w:spacing w:before="180" w:after="180" w:line="240" w:lineRule="auto"/>
        <w:rPr>
          <w:rFonts w:ascii="Segoe UI" w:hAnsi="Segoe UI" w:cs="Segoe UI"/>
        </w:rPr>
      </w:pPr>
      <w:r>
        <w:rPr>
          <w:noProof/>
        </w:rPr>
        <w:drawing>
          <wp:inline distT="0" distB="0" distL="0" distR="0" wp14:anchorId="38CE62D6" wp14:editId="18F1F6B0">
            <wp:extent cx="2638425" cy="943719"/>
            <wp:effectExtent l="19050" t="19050" r="9525" b="27940"/>
            <wp:docPr id="266" name="Picture 2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Graphical user interface, text, application&#10;&#10;Description automatically generated"/>
                    <pic:cNvPicPr/>
                  </pic:nvPicPr>
                  <pic:blipFill>
                    <a:blip r:embed="rId118"/>
                    <a:stretch>
                      <a:fillRect/>
                    </a:stretch>
                  </pic:blipFill>
                  <pic:spPr>
                    <a:xfrm>
                      <a:off x="0" y="0"/>
                      <a:ext cx="2652048" cy="948592"/>
                    </a:xfrm>
                    <a:prstGeom prst="rect">
                      <a:avLst/>
                    </a:prstGeom>
                    <a:ln w="6350">
                      <a:solidFill>
                        <a:schemeClr val="tx1"/>
                      </a:solidFill>
                    </a:ln>
                  </pic:spPr>
                </pic:pic>
              </a:graphicData>
            </a:graphic>
          </wp:inline>
        </w:drawing>
      </w:r>
    </w:p>
    <w:p w14:paraId="06C74C0C" w14:textId="77777777" w:rsidR="003431BA" w:rsidRDefault="003431BA" w:rsidP="003431BA">
      <w:pPr>
        <w:pStyle w:val="ListParagraph"/>
        <w:spacing w:before="180" w:after="180" w:line="240" w:lineRule="auto"/>
        <w:rPr>
          <w:rFonts w:ascii="Segoe UI" w:hAnsi="Segoe UI" w:cs="Segoe UI"/>
        </w:rPr>
      </w:pPr>
    </w:p>
    <w:p w14:paraId="4E8A49FA" w14:textId="77777777" w:rsidR="000D717A" w:rsidRDefault="000D717A" w:rsidP="003431BA">
      <w:pPr>
        <w:pStyle w:val="ListParagraph"/>
        <w:spacing w:before="180" w:after="180" w:line="240" w:lineRule="auto"/>
        <w:rPr>
          <w:rFonts w:ascii="Segoe UI" w:hAnsi="Segoe UI" w:cs="Segoe UI"/>
        </w:rPr>
      </w:pPr>
    </w:p>
    <w:p w14:paraId="196D00FE" w14:textId="77777777" w:rsidR="000D717A" w:rsidRDefault="000D717A" w:rsidP="003431BA">
      <w:pPr>
        <w:pStyle w:val="ListParagraph"/>
        <w:spacing w:before="180" w:after="180" w:line="240" w:lineRule="auto"/>
        <w:rPr>
          <w:rFonts w:ascii="Segoe UI" w:hAnsi="Segoe UI" w:cs="Segoe UI"/>
        </w:rPr>
      </w:pPr>
    </w:p>
    <w:p w14:paraId="7615C36D" w14:textId="77777777" w:rsidR="000D717A" w:rsidRDefault="000D717A" w:rsidP="003431BA">
      <w:pPr>
        <w:pStyle w:val="ListParagraph"/>
        <w:spacing w:before="180" w:after="180" w:line="240" w:lineRule="auto"/>
        <w:rPr>
          <w:rFonts w:ascii="Segoe UI" w:hAnsi="Segoe UI" w:cs="Segoe UI"/>
        </w:rPr>
      </w:pPr>
    </w:p>
    <w:p w14:paraId="13ACAFBD" w14:textId="77777777" w:rsidR="000D717A" w:rsidRDefault="000D717A" w:rsidP="003431BA">
      <w:pPr>
        <w:pStyle w:val="ListParagraph"/>
        <w:spacing w:before="180" w:after="180" w:line="240" w:lineRule="auto"/>
        <w:rPr>
          <w:rFonts w:ascii="Segoe UI" w:hAnsi="Segoe UI" w:cs="Segoe UI"/>
        </w:rPr>
      </w:pPr>
    </w:p>
    <w:p w14:paraId="11C23896" w14:textId="77777777" w:rsidR="000D717A" w:rsidRPr="005101B9" w:rsidRDefault="000D717A" w:rsidP="003431BA">
      <w:pPr>
        <w:pStyle w:val="ListParagraph"/>
        <w:spacing w:before="180" w:after="180" w:line="240" w:lineRule="auto"/>
        <w:rPr>
          <w:rFonts w:ascii="Segoe UI" w:hAnsi="Segoe UI" w:cs="Segoe UI"/>
        </w:rPr>
      </w:pPr>
    </w:p>
    <w:p w14:paraId="6E63B0E1" w14:textId="1B411286" w:rsidR="000D717A" w:rsidRDefault="00D1475B" w:rsidP="000D717A">
      <w:pPr>
        <w:pStyle w:val="ListParagraph"/>
        <w:numPr>
          <w:ilvl w:val="0"/>
          <w:numId w:val="42"/>
        </w:numPr>
        <w:spacing w:before="180" w:after="180" w:line="240" w:lineRule="auto"/>
        <w:rPr>
          <w:rFonts w:ascii="Segoe UI" w:hAnsi="Segoe UI" w:cs="Segoe UI"/>
        </w:rPr>
      </w:pPr>
      <w:r w:rsidRPr="00D1475B">
        <w:rPr>
          <w:rFonts w:ascii="Segoe UI" w:hAnsi="Segoe UI" w:cs="Segoe UI"/>
        </w:rPr>
        <w:lastRenderedPageBreak/>
        <w:t xml:space="preserve">Now </w:t>
      </w:r>
      <w:r w:rsidR="003431BA">
        <w:rPr>
          <w:rFonts w:ascii="Segoe UI" w:hAnsi="Segoe UI" w:cs="Segoe UI"/>
        </w:rPr>
        <w:t>open the other</w:t>
      </w:r>
      <w:r w:rsidRPr="00D1475B">
        <w:rPr>
          <w:rFonts w:ascii="Segoe UI" w:hAnsi="Segoe UI" w:cs="Segoe UI"/>
        </w:rPr>
        <w:t xml:space="preserve"> </w:t>
      </w:r>
      <w:r w:rsidRPr="00D1475B">
        <w:rPr>
          <w:rFonts w:ascii="Segoe UI" w:hAnsi="Segoe UI" w:cs="Segoe UI"/>
          <w:b/>
          <w:bCs/>
        </w:rPr>
        <w:t>Chat Widget Code</w:t>
      </w:r>
      <w:r w:rsidRPr="00D1475B">
        <w:rPr>
          <w:rFonts w:ascii="Segoe UI" w:hAnsi="Segoe UI" w:cs="Segoe UI"/>
        </w:rPr>
        <w:t xml:space="preserve"> associated with the </w:t>
      </w:r>
      <w:r w:rsidRPr="00D1475B">
        <w:rPr>
          <w:rFonts w:ascii="Segoe UI" w:hAnsi="Segoe UI" w:cs="Segoe UI"/>
          <w:b/>
          <w:bCs/>
        </w:rPr>
        <w:t>Healthcare Patient Portal</w:t>
      </w:r>
      <w:r w:rsidRPr="00D1475B">
        <w:rPr>
          <w:rFonts w:ascii="Segoe UI" w:hAnsi="Segoe UI" w:cs="Segoe UI"/>
        </w:rPr>
        <w:t xml:space="preserve"> website.</w:t>
      </w:r>
      <w:r w:rsidR="000018CC">
        <w:rPr>
          <w:noProof/>
        </w:rPr>
        <w:drawing>
          <wp:inline distT="0" distB="0" distL="0" distR="0" wp14:anchorId="3BE22DCF" wp14:editId="29D6FF5C">
            <wp:extent cx="4867275" cy="1451619"/>
            <wp:effectExtent l="19050" t="19050" r="9525" b="15240"/>
            <wp:docPr id="267" name="Picture 26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picture containing text&#10;&#10;Description automatically generated"/>
                    <pic:cNvPicPr/>
                  </pic:nvPicPr>
                  <pic:blipFill>
                    <a:blip r:embed="rId119"/>
                    <a:stretch>
                      <a:fillRect/>
                    </a:stretch>
                  </pic:blipFill>
                  <pic:spPr>
                    <a:xfrm>
                      <a:off x="0" y="0"/>
                      <a:ext cx="4873844" cy="1453578"/>
                    </a:xfrm>
                    <a:prstGeom prst="rect">
                      <a:avLst/>
                    </a:prstGeom>
                    <a:ln w="6350">
                      <a:solidFill>
                        <a:schemeClr val="tx1"/>
                      </a:solidFill>
                    </a:ln>
                  </pic:spPr>
                </pic:pic>
              </a:graphicData>
            </a:graphic>
          </wp:inline>
        </w:drawing>
      </w:r>
    </w:p>
    <w:p w14:paraId="5A96F398" w14:textId="77777777" w:rsidR="000D717A" w:rsidRPr="000D717A" w:rsidRDefault="000D717A" w:rsidP="000D717A">
      <w:pPr>
        <w:pStyle w:val="ListParagraph"/>
        <w:spacing w:before="180" w:after="180" w:line="240" w:lineRule="auto"/>
        <w:rPr>
          <w:rFonts w:ascii="Segoe UI" w:hAnsi="Segoe UI" w:cs="Segoe UI"/>
        </w:rPr>
      </w:pPr>
    </w:p>
    <w:p w14:paraId="79A903D0" w14:textId="69CB6BA6" w:rsidR="000D717A" w:rsidRDefault="00D1475B" w:rsidP="000D717A">
      <w:pPr>
        <w:pStyle w:val="ListParagraph"/>
        <w:numPr>
          <w:ilvl w:val="0"/>
          <w:numId w:val="42"/>
        </w:numPr>
        <w:spacing w:before="180" w:after="180" w:line="240" w:lineRule="auto"/>
        <w:rPr>
          <w:rFonts w:ascii="Segoe UI" w:hAnsi="Segoe UI" w:cs="Segoe UI"/>
        </w:rPr>
      </w:pPr>
      <w:r w:rsidRPr="00D1475B">
        <w:rPr>
          <w:rFonts w:ascii="Segoe UI" w:hAnsi="Segoe UI" w:cs="Segoe UI"/>
        </w:rPr>
        <w:t xml:space="preserve">In the </w:t>
      </w:r>
      <w:r w:rsidRPr="00D1475B">
        <w:rPr>
          <w:rFonts w:ascii="Segoe UI" w:hAnsi="Segoe UI" w:cs="Segoe UI"/>
          <w:b/>
          <w:bCs/>
        </w:rPr>
        <w:t>Chat Widget Code</w:t>
      </w:r>
      <w:r w:rsidRPr="00D1475B">
        <w:rPr>
          <w:rFonts w:ascii="Segoe UI" w:hAnsi="Segoe UI" w:cs="Segoe UI"/>
        </w:rPr>
        <w:t xml:space="preserve"> record</w:t>
      </w:r>
      <w:r w:rsidR="000018CC">
        <w:rPr>
          <w:rFonts w:ascii="Segoe UI" w:hAnsi="Segoe UI" w:cs="Segoe UI"/>
        </w:rPr>
        <w:t xml:space="preserve"> assoc</w:t>
      </w:r>
      <w:r w:rsidR="00376AF6">
        <w:rPr>
          <w:rFonts w:ascii="Segoe UI" w:hAnsi="Segoe UI" w:cs="Segoe UI"/>
        </w:rPr>
        <w:t>ia</w:t>
      </w:r>
      <w:r w:rsidR="000018CC">
        <w:rPr>
          <w:rFonts w:ascii="Segoe UI" w:hAnsi="Segoe UI" w:cs="Segoe UI"/>
        </w:rPr>
        <w:t>ted with the Healthcare Patient Portal</w:t>
      </w:r>
      <w:r w:rsidRPr="00D1475B">
        <w:rPr>
          <w:rFonts w:ascii="Segoe UI" w:hAnsi="Segoe UI" w:cs="Segoe UI"/>
        </w:rPr>
        <w:t xml:space="preserve">, paste in </w:t>
      </w:r>
      <w:r w:rsidRPr="00D1475B">
        <w:rPr>
          <w:rFonts w:ascii="Segoe UI" w:hAnsi="Segoe UI" w:cs="Segoe UI"/>
          <w:b/>
          <w:bCs/>
        </w:rPr>
        <w:t>Value</w:t>
      </w:r>
      <w:r w:rsidRPr="00D1475B">
        <w:rPr>
          <w:rFonts w:ascii="Segoe UI" w:hAnsi="Segoe UI" w:cs="Segoe UI"/>
        </w:rPr>
        <w:t xml:space="preserve"> (HTML) the same </w:t>
      </w:r>
      <w:r w:rsidRPr="00D1475B">
        <w:rPr>
          <w:rFonts w:ascii="Segoe UI" w:hAnsi="Segoe UI" w:cs="Segoe UI"/>
          <w:b/>
          <w:bCs/>
        </w:rPr>
        <w:t>Chat Widget Code snippet</w:t>
      </w:r>
      <w:r w:rsidRPr="00D1475B">
        <w:rPr>
          <w:rFonts w:ascii="Segoe UI" w:hAnsi="Segoe UI" w:cs="Segoe UI"/>
        </w:rPr>
        <w:t xml:space="preserve"> that you copied and stored </w:t>
      </w:r>
      <w:r w:rsidR="00D45305">
        <w:rPr>
          <w:rFonts w:ascii="Segoe UI" w:hAnsi="Segoe UI" w:cs="Segoe UI"/>
        </w:rPr>
        <w:t xml:space="preserve">previously </w:t>
      </w:r>
      <w:r w:rsidRPr="00D1475B">
        <w:rPr>
          <w:rFonts w:ascii="Segoe UI" w:hAnsi="Segoe UI" w:cs="Segoe UI"/>
        </w:rPr>
        <w:t>and added to the customer self-service chat widget code.</w:t>
      </w:r>
      <w:r w:rsidR="003B0926">
        <w:rPr>
          <w:rFonts w:ascii="Segoe UI" w:hAnsi="Segoe UI" w:cs="Segoe UI"/>
        </w:rPr>
        <w:t xml:space="preserve">  Replace any value that may have already populated the field.</w:t>
      </w:r>
      <w:r w:rsidR="003B0926">
        <w:rPr>
          <w:noProof/>
        </w:rPr>
        <w:drawing>
          <wp:inline distT="0" distB="0" distL="0" distR="0" wp14:anchorId="4EFD8274" wp14:editId="5AB9A197">
            <wp:extent cx="6648503" cy="2438400"/>
            <wp:effectExtent l="19050" t="19050" r="19050" b="19050"/>
            <wp:docPr id="268" name="Picture 268"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text, application, email, Teams&#10;&#10;Description automatically generated"/>
                    <pic:cNvPicPr/>
                  </pic:nvPicPr>
                  <pic:blipFill>
                    <a:blip r:embed="rId120"/>
                    <a:stretch>
                      <a:fillRect/>
                    </a:stretch>
                  </pic:blipFill>
                  <pic:spPr>
                    <a:xfrm>
                      <a:off x="0" y="0"/>
                      <a:ext cx="6654764" cy="2440696"/>
                    </a:xfrm>
                    <a:prstGeom prst="rect">
                      <a:avLst/>
                    </a:prstGeom>
                    <a:ln w="6350">
                      <a:solidFill>
                        <a:schemeClr val="tx1"/>
                      </a:solidFill>
                    </a:ln>
                  </pic:spPr>
                </pic:pic>
              </a:graphicData>
            </a:graphic>
          </wp:inline>
        </w:drawing>
      </w:r>
    </w:p>
    <w:p w14:paraId="24FF3A53" w14:textId="77777777" w:rsidR="000D717A" w:rsidRPr="000D717A" w:rsidRDefault="000D717A" w:rsidP="000D717A">
      <w:pPr>
        <w:pStyle w:val="ListParagraph"/>
        <w:spacing w:before="180" w:after="180" w:line="240" w:lineRule="auto"/>
        <w:rPr>
          <w:rFonts w:ascii="Segoe UI" w:hAnsi="Segoe UI" w:cs="Segoe UI"/>
        </w:rPr>
      </w:pPr>
    </w:p>
    <w:p w14:paraId="2663840E" w14:textId="573A5372" w:rsidR="003B0926" w:rsidRPr="003B0926" w:rsidRDefault="003B0926" w:rsidP="003B0926">
      <w:pPr>
        <w:pStyle w:val="ListParagraph"/>
        <w:numPr>
          <w:ilvl w:val="0"/>
          <w:numId w:val="42"/>
        </w:numPr>
        <w:rPr>
          <w:rFonts w:ascii="Segoe UI" w:hAnsi="Segoe UI" w:cs="Segoe UI"/>
        </w:rPr>
      </w:pPr>
      <w:r>
        <w:rPr>
          <w:rFonts w:ascii="Segoe UI" w:hAnsi="Segoe UI" w:cs="Segoe UI"/>
        </w:rPr>
        <w:t xml:space="preserve">Select </w:t>
      </w:r>
      <w:r w:rsidRPr="000D717A">
        <w:rPr>
          <w:rFonts w:ascii="Segoe UI" w:hAnsi="Segoe UI" w:cs="Segoe UI"/>
          <w:b/>
          <w:bCs/>
        </w:rPr>
        <w:t>Save and Close</w:t>
      </w:r>
      <w:r>
        <w:rPr>
          <w:rFonts w:ascii="Segoe UI" w:hAnsi="Segoe UI" w:cs="Segoe UI"/>
        </w:rPr>
        <w:t>.</w:t>
      </w:r>
    </w:p>
    <w:p w14:paraId="098E9EAF" w14:textId="63FC9BD3" w:rsidR="00D1475B" w:rsidRPr="00D1475B" w:rsidRDefault="00D1475B" w:rsidP="003506A0">
      <w:pPr>
        <w:rPr>
          <w:rFonts w:ascii="Segoe UI" w:hAnsi="Segoe UI" w:cs="Segoe UI"/>
        </w:rPr>
      </w:pPr>
      <w:r w:rsidRPr="00D1475B">
        <w:rPr>
          <w:rFonts w:ascii="Segoe UI" w:hAnsi="Segoe UI" w:cs="Segoe UI"/>
          <w:b/>
          <w:bCs/>
        </w:rPr>
        <w:t>Congratulations!</w:t>
      </w:r>
      <w:r w:rsidRPr="00D1475B">
        <w:rPr>
          <w:rFonts w:ascii="Segoe UI" w:hAnsi="Segoe UI" w:cs="Segoe UI"/>
        </w:rPr>
        <w:t xml:space="preserve">  In this exercise you have successfully updated the chat widget in the Power App Portal Content Snippets. </w:t>
      </w:r>
      <w:r w:rsidR="003506A0">
        <w:rPr>
          <w:rFonts w:ascii="Segoe UI" w:hAnsi="Segoe UI" w:cs="Segoe UI"/>
        </w:rPr>
        <w:t xml:space="preserve"> </w:t>
      </w:r>
      <w:r w:rsidRPr="00D1475B">
        <w:rPr>
          <w:rFonts w:ascii="Segoe UI" w:hAnsi="Segoe UI" w:cs="Segoe UI"/>
        </w:rPr>
        <w:t>With this configuration,</w:t>
      </w:r>
      <w:r w:rsidR="003506A0">
        <w:rPr>
          <w:rFonts w:ascii="Segoe UI" w:hAnsi="Segoe UI" w:cs="Segoe UI"/>
        </w:rPr>
        <w:t xml:space="preserve"> the Health </w:t>
      </w:r>
      <w:r w:rsidRPr="00D1475B">
        <w:rPr>
          <w:rFonts w:ascii="Segoe UI" w:hAnsi="Segoe UI" w:cs="Segoe UI"/>
        </w:rPr>
        <w:t>Bot will be visible on the Power Apps portal</w:t>
      </w:r>
      <w:r w:rsidR="008B1559">
        <w:rPr>
          <w:rFonts w:ascii="Segoe UI" w:hAnsi="Segoe UI" w:cs="Segoe UI"/>
        </w:rPr>
        <w:t xml:space="preserve"> </w:t>
      </w:r>
      <w:r w:rsidR="000D717A">
        <w:rPr>
          <w:rFonts w:ascii="Segoe UI" w:hAnsi="Segoe UI" w:cs="Segoe UI"/>
        </w:rPr>
        <w:t xml:space="preserve">for </w:t>
      </w:r>
      <w:r w:rsidRPr="00D1475B">
        <w:rPr>
          <w:rFonts w:ascii="Segoe UI" w:hAnsi="Segoe UI" w:cs="Segoe UI"/>
        </w:rPr>
        <w:t xml:space="preserve">both the customer self-service </w:t>
      </w:r>
      <w:r w:rsidR="000D717A">
        <w:rPr>
          <w:rFonts w:ascii="Segoe UI" w:hAnsi="Segoe UI" w:cs="Segoe UI"/>
        </w:rPr>
        <w:t>template</w:t>
      </w:r>
      <w:r w:rsidRPr="00D1475B">
        <w:rPr>
          <w:rFonts w:ascii="Segoe UI" w:hAnsi="Segoe UI" w:cs="Segoe UI"/>
        </w:rPr>
        <w:t xml:space="preserve"> and the healthcare patient portal</w:t>
      </w:r>
      <w:r w:rsidR="000D717A">
        <w:rPr>
          <w:rFonts w:ascii="Segoe UI" w:hAnsi="Segoe UI" w:cs="Segoe UI"/>
        </w:rPr>
        <w:t xml:space="preserve"> template</w:t>
      </w:r>
      <w:r w:rsidRPr="00D1475B">
        <w:rPr>
          <w:rFonts w:ascii="Segoe UI" w:hAnsi="Segoe UI" w:cs="Segoe UI"/>
        </w:rPr>
        <w:t>.</w:t>
      </w:r>
    </w:p>
    <w:p w14:paraId="3F6A4B7C" w14:textId="77777777" w:rsidR="00D1475B" w:rsidRPr="00D1475B" w:rsidRDefault="00D1475B" w:rsidP="00245947">
      <w:pPr>
        <w:ind w:left="720" w:hanging="360"/>
        <w:rPr>
          <w:rFonts w:ascii="Segoe UI" w:hAnsi="Segoe UI" w:cs="Segoe UI"/>
        </w:rPr>
      </w:pPr>
      <w:r w:rsidRPr="00D1475B">
        <w:rPr>
          <w:rFonts w:ascii="Segoe UI" w:hAnsi="Segoe UI" w:cs="Segoe UI"/>
        </w:rPr>
        <w:t xml:space="preserve"> </w:t>
      </w:r>
    </w:p>
    <w:p w14:paraId="5BF96122" w14:textId="77777777" w:rsidR="000D717A" w:rsidRDefault="000D717A">
      <w:pPr>
        <w:rPr>
          <w:rFonts w:ascii="Segoe UI Semibold" w:hAnsi="Segoe UI Semibold" w:cs="Segoe UI Semibold"/>
          <w:color w:val="0070C0"/>
          <w:sz w:val="40"/>
          <w:szCs w:val="40"/>
        </w:rPr>
      </w:pPr>
      <w:bookmarkStart w:id="35" w:name="_Toc64003456"/>
      <w:r>
        <w:br w:type="page"/>
      </w:r>
    </w:p>
    <w:p w14:paraId="6BDE9874" w14:textId="2A5D6506" w:rsidR="00D1475B" w:rsidRPr="00D1475B" w:rsidRDefault="00D1475B" w:rsidP="00053384">
      <w:pPr>
        <w:pStyle w:val="ILSectionTitle"/>
      </w:pPr>
      <w:bookmarkStart w:id="36" w:name="_Toc102378440"/>
      <w:r w:rsidRPr="00D1475B">
        <w:lastRenderedPageBreak/>
        <w:t xml:space="preserve">Exercise </w:t>
      </w:r>
      <w:r w:rsidR="00534167">
        <w:t>4</w:t>
      </w:r>
      <w:r w:rsidRPr="00D1475B">
        <w:t>: Extend Azure Health Bot with Custom Scenarios</w:t>
      </w:r>
      <w:bookmarkEnd w:id="35"/>
      <w:bookmarkEnd w:id="36"/>
    </w:p>
    <w:p w14:paraId="558B941F" w14:textId="2C358136" w:rsidR="00D1475B" w:rsidRPr="00D1475B" w:rsidRDefault="00D1475B" w:rsidP="000D717A">
      <w:pPr>
        <w:rPr>
          <w:rFonts w:ascii="Segoe UI" w:hAnsi="Segoe UI" w:cs="Segoe UI"/>
          <w:color w:val="171717"/>
          <w:shd w:val="clear" w:color="auto" w:fill="FFFFFF"/>
        </w:rPr>
      </w:pPr>
      <w:r w:rsidRPr="00D1475B">
        <w:rPr>
          <w:rFonts w:ascii="Segoe UI" w:hAnsi="Segoe UI" w:cs="Segoe UI"/>
          <w:b/>
          <w:bCs/>
          <w:color w:val="171717"/>
          <w:shd w:val="clear" w:color="auto" w:fill="FFFFFF"/>
        </w:rPr>
        <w:t xml:space="preserve">Dynamics 365 Omnichannel </w:t>
      </w:r>
      <w:r w:rsidRPr="00D1475B">
        <w:rPr>
          <w:rFonts w:ascii="Segoe UI" w:hAnsi="Segoe UI" w:cs="Segoe UI"/>
          <w:color w:val="171717"/>
          <w:shd w:val="clear" w:color="auto" w:fill="FFFFFF"/>
        </w:rPr>
        <w:t xml:space="preserve">integration allows the patient to interact with </w:t>
      </w:r>
      <w:r w:rsidRPr="00D1475B">
        <w:rPr>
          <w:rFonts w:ascii="Segoe UI" w:hAnsi="Segoe UI" w:cs="Segoe UI"/>
          <w:b/>
          <w:bCs/>
          <w:color w:val="171717"/>
          <w:shd w:val="clear" w:color="auto" w:fill="FFFFFF"/>
        </w:rPr>
        <w:t>Azure Health Bot</w:t>
      </w:r>
      <w:r w:rsidRPr="00D1475B">
        <w:rPr>
          <w:rFonts w:ascii="Segoe UI" w:hAnsi="Segoe UI" w:cs="Segoe UI"/>
          <w:color w:val="171717"/>
          <w:shd w:val="clear" w:color="auto" w:fill="FFFFFF"/>
        </w:rPr>
        <w:t xml:space="preserve"> using the Dynamics 365 chat widget to access the medical knowledge and your custom scenarios. </w:t>
      </w:r>
      <w:r w:rsidR="00E92A66">
        <w:rPr>
          <w:rFonts w:ascii="Segoe UI" w:hAnsi="Segoe UI" w:cs="Segoe UI"/>
          <w:color w:val="171717"/>
          <w:shd w:val="clear" w:color="auto" w:fill="FFFFFF"/>
        </w:rPr>
        <w:t xml:space="preserve"> </w:t>
      </w:r>
      <w:r w:rsidRPr="00D1475B">
        <w:rPr>
          <w:rFonts w:ascii="Segoe UI" w:hAnsi="Segoe UI" w:cs="Segoe UI"/>
          <w:color w:val="171717"/>
          <w:shd w:val="clear" w:color="auto" w:fill="FFFFFF"/>
        </w:rPr>
        <w:t xml:space="preserve">It also, allows the escalation of a bot conversation to a live agent to continue the interaction. </w:t>
      </w:r>
      <w:r w:rsidR="00E92A66">
        <w:rPr>
          <w:rFonts w:ascii="Segoe UI" w:hAnsi="Segoe UI" w:cs="Segoe UI"/>
          <w:color w:val="171717"/>
          <w:shd w:val="clear" w:color="auto" w:fill="FFFFFF"/>
        </w:rPr>
        <w:t xml:space="preserve"> </w:t>
      </w:r>
      <w:r w:rsidRPr="00D1475B">
        <w:rPr>
          <w:rFonts w:ascii="Segoe UI" w:hAnsi="Segoe UI" w:cs="Segoe UI"/>
          <w:color w:val="171717"/>
          <w:shd w:val="clear" w:color="auto" w:fill="FFFFFF"/>
        </w:rPr>
        <w:t>When escalating a conversation, Dynamics passes along the conversation history and the context to the agent.</w:t>
      </w:r>
    </w:p>
    <w:p w14:paraId="66BE5E5F" w14:textId="10B37522" w:rsidR="00D1475B" w:rsidRPr="00D1475B" w:rsidRDefault="00D1475B" w:rsidP="00BF6C03">
      <w:pPr>
        <w:tabs>
          <w:tab w:val="left" w:pos="9000"/>
        </w:tabs>
        <w:rPr>
          <w:rFonts w:ascii="Segoe UI" w:hAnsi="Segoe UI" w:cs="Segoe UI"/>
        </w:rPr>
      </w:pPr>
      <w:r w:rsidRPr="00D1475B">
        <w:rPr>
          <w:rFonts w:ascii="Segoe UI" w:hAnsi="Segoe UI" w:cs="Segoe UI"/>
        </w:rPr>
        <w:t xml:space="preserve">In this exercise, you will </w:t>
      </w:r>
      <w:r w:rsidR="00BF6C03">
        <w:rPr>
          <w:rFonts w:ascii="Segoe UI" w:hAnsi="Segoe UI" w:cs="Segoe UI"/>
        </w:rPr>
        <w:t xml:space="preserve">be </w:t>
      </w:r>
      <w:r w:rsidRPr="00D1475B">
        <w:rPr>
          <w:rFonts w:ascii="Segoe UI" w:hAnsi="Segoe UI" w:cs="Segoe UI"/>
        </w:rPr>
        <w:t>do</w:t>
      </w:r>
      <w:r w:rsidR="00BF6C03">
        <w:rPr>
          <w:rFonts w:ascii="Segoe UI" w:hAnsi="Segoe UI" w:cs="Segoe UI"/>
        </w:rPr>
        <w:t>ing</w:t>
      </w:r>
      <w:r w:rsidRPr="00D1475B">
        <w:rPr>
          <w:rFonts w:ascii="Segoe UI" w:hAnsi="Segoe UI" w:cs="Segoe UI"/>
        </w:rPr>
        <w:t xml:space="preserve"> the following</w:t>
      </w:r>
      <w:r w:rsidR="00BF6C03">
        <w:rPr>
          <w:rFonts w:ascii="Segoe UI" w:hAnsi="Segoe UI" w:cs="Segoe UI"/>
        </w:rPr>
        <w:t>:</w:t>
      </w:r>
    </w:p>
    <w:p w14:paraId="6AF49318" w14:textId="77777777" w:rsidR="0039663B" w:rsidRPr="00D1475B" w:rsidRDefault="0039663B" w:rsidP="0039663B">
      <w:pPr>
        <w:pStyle w:val="ListParagraph"/>
        <w:numPr>
          <w:ilvl w:val="0"/>
          <w:numId w:val="54"/>
        </w:numPr>
        <w:spacing w:before="180" w:after="180" w:line="240" w:lineRule="auto"/>
        <w:rPr>
          <w:rFonts w:ascii="Segoe UI" w:hAnsi="Segoe UI" w:cs="Segoe UI"/>
        </w:rPr>
      </w:pPr>
      <w:r>
        <w:rPr>
          <w:rFonts w:ascii="Segoe UI" w:hAnsi="Segoe UI" w:cs="Segoe UI"/>
        </w:rPr>
        <w:t>Designing the below</w:t>
      </w:r>
      <w:r w:rsidRPr="00D1475B">
        <w:rPr>
          <w:rFonts w:ascii="Segoe UI" w:hAnsi="Segoe UI" w:cs="Segoe UI"/>
        </w:rPr>
        <w:t xml:space="preserve"> Health Bot Scenario</w:t>
      </w:r>
      <w:r>
        <w:rPr>
          <w:rFonts w:ascii="Segoe UI" w:hAnsi="Segoe UI" w:cs="Segoe UI"/>
        </w:rPr>
        <w:t xml:space="preserve"> called</w:t>
      </w:r>
      <w:r w:rsidRPr="00D1475B">
        <w:rPr>
          <w:rFonts w:ascii="Segoe UI" w:hAnsi="Segoe UI" w:cs="Segoe UI"/>
        </w:rPr>
        <w:t xml:space="preserve"> </w:t>
      </w:r>
      <w:r w:rsidRPr="00D1475B">
        <w:rPr>
          <w:rFonts w:ascii="Segoe UI" w:hAnsi="Segoe UI" w:cs="Segoe UI"/>
          <w:b/>
          <w:bCs/>
        </w:rPr>
        <w:t>MCH_PatientService</w:t>
      </w:r>
    </w:p>
    <w:p w14:paraId="43BBFB5A"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66" behindDoc="0" locked="0" layoutInCell="1" allowOverlap="1" wp14:anchorId="1693856A" wp14:editId="3471EC61">
                <wp:simplePos x="0" y="0"/>
                <wp:positionH relativeFrom="margin">
                  <wp:posOffset>3713871</wp:posOffset>
                </wp:positionH>
                <wp:positionV relativeFrom="paragraph">
                  <wp:posOffset>279156</wp:posOffset>
                </wp:positionV>
                <wp:extent cx="2775976" cy="553998"/>
                <wp:effectExtent l="0" t="0" r="0" b="0"/>
                <wp:wrapNone/>
                <wp:docPr id="131" name="TextBox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775976" cy="553998"/>
                        </a:xfrm>
                        <a:prstGeom prst="rect">
                          <a:avLst/>
                        </a:prstGeom>
                        <a:noFill/>
                      </wps:spPr>
                      <wps:txbx>
                        <w:txbxContent>
                          <w:p w14:paraId="5CE48FBF" w14:textId="77777777" w:rsidR="0039663B" w:rsidRPr="00C94A6A" w:rsidRDefault="0039663B" w:rsidP="0039663B">
                            <w:pPr>
                              <w:rPr>
                                <w:sz w:val="18"/>
                                <w:szCs w:val="18"/>
                              </w:rPr>
                            </w:pPr>
                            <w:r w:rsidRPr="00C94A6A">
                              <w:rPr>
                                <w:rFonts w:hAnsi="Segoe UI"/>
                                <w:b/>
                                <w:bCs/>
                                <w:color w:val="002060"/>
                                <w:kern w:val="24"/>
                                <w:sz w:val="18"/>
                                <w:szCs w:val="18"/>
                              </w:rPr>
                              <w:t>“</w:t>
                            </w:r>
                            <w:r w:rsidRPr="00C94A6A">
                              <w:rPr>
                                <w:rFonts w:hAnsi="Segoe UI"/>
                                <w:b/>
                                <w:bCs/>
                                <w:color w:val="002060"/>
                                <w:kern w:val="24"/>
                                <w:sz w:val="18"/>
                                <w:szCs w:val="18"/>
                              </w:rPr>
                              <w:t>Intro</w:t>
                            </w:r>
                            <w:r w:rsidRPr="00C94A6A">
                              <w:rPr>
                                <w:rFonts w:hAnsi="Segoe UI"/>
                                <w:b/>
                                <w:bCs/>
                                <w:color w:val="002060"/>
                                <w:kern w:val="24"/>
                                <w:sz w:val="18"/>
                                <w:szCs w:val="18"/>
                              </w:rPr>
                              <w:t>”</w:t>
                            </w:r>
                            <w:r>
                              <w:rPr>
                                <w:rFonts w:hAnsi="Segoe UI"/>
                                <w:b/>
                                <w:bCs/>
                                <w:color w:val="002060"/>
                                <w:kern w:val="24"/>
                                <w:sz w:val="18"/>
                                <w:szCs w:val="18"/>
                              </w:rPr>
                              <w:t xml:space="preserve"> statement</w:t>
                            </w:r>
                            <w:r w:rsidRPr="00C94A6A">
                              <w:rPr>
                                <w:rFonts w:hAnsi="Segoe UI"/>
                                <w:b/>
                                <w:bCs/>
                                <w:color w:val="002060"/>
                                <w:kern w:val="24"/>
                                <w:sz w:val="18"/>
                                <w:szCs w:val="18"/>
                              </w:rPr>
                              <w:t xml:space="preserve"> card is used to trigger a welcome message to customer</w:t>
                            </w:r>
                            <w:r>
                              <w:rPr>
                                <w:rFonts w:hAnsi="Segoe UI"/>
                                <w:b/>
                                <w:bCs/>
                                <w:color w:val="002060"/>
                                <w:kern w:val="24"/>
                                <w:sz w:val="18"/>
                                <w:szCs w:val="18"/>
                              </w:rPr>
                              <w:t>.</w:t>
                            </w:r>
                          </w:p>
                        </w:txbxContent>
                      </wps:txbx>
                      <wps:bodyPr wrap="square" rtlCol="0">
                        <a:spAutoFit/>
                      </wps:bodyPr>
                    </wps:wsp>
                  </a:graphicData>
                </a:graphic>
                <wp14:sizeRelH relativeFrom="margin">
                  <wp14:pctWidth>0</wp14:pctWidth>
                </wp14:sizeRelH>
              </wp:anchor>
            </w:drawing>
          </mc:Choice>
          <mc:Fallback>
            <w:pict>
              <v:shapetype w14:anchorId="1693856A" id="_x0000_t202" coordsize="21600,21600" o:spt="202" path="m,l,21600r21600,l21600,xe">
                <v:stroke joinstyle="miter"/>
                <v:path gradientshapeok="t" o:connecttype="rect"/>
              </v:shapetype>
              <v:shape id="TextBox 3" o:spid="_x0000_s1026" type="#_x0000_t202" alt="&quot;&quot;" style="position:absolute;left:0;text-align:left;margin-left:292.45pt;margin-top:22pt;width:218.6pt;height:43.6pt;z-index:25165826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" filled="f" stroked="f">
                <v:textbox style="mso-fit-shape-to-text:t">
                  <w:txbxContent>
                    <w:p w14:paraId="5CE48FBF" w14:textId="77777777" w:rsidR="0039663B" w:rsidRPr="00C94A6A" w:rsidRDefault="0039663B" w:rsidP="0039663B">
                      <w:pPr>
                        <w:rPr>
                          <w:sz w:val="18"/>
                          <w:szCs w:val="18"/>
                        </w:rPr>
                      </w:pPr>
                      <w:r w:rsidRPr="00C94A6A">
                        <w:rPr>
                          <w:rFonts w:hAnsi="Segoe UI"/>
                          <w:b/>
                          <w:bCs/>
                          <w:color w:val="002060"/>
                          <w:kern w:val="24"/>
                          <w:sz w:val="18"/>
                          <w:szCs w:val="18"/>
                        </w:rPr>
                        <w:t>“</w:t>
                      </w:r>
                      <w:r w:rsidRPr="00C94A6A">
                        <w:rPr>
                          <w:rFonts w:hAnsi="Segoe UI"/>
                          <w:b/>
                          <w:bCs/>
                          <w:color w:val="002060"/>
                          <w:kern w:val="24"/>
                          <w:sz w:val="18"/>
                          <w:szCs w:val="18"/>
                        </w:rPr>
                        <w:t>Intro</w:t>
                      </w:r>
                      <w:r w:rsidRPr="00C94A6A">
                        <w:rPr>
                          <w:rFonts w:hAnsi="Segoe UI"/>
                          <w:b/>
                          <w:bCs/>
                          <w:color w:val="002060"/>
                          <w:kern w:val="24"/>
                          <w:sz w:val="18"/>
                          <w:szCs w:val="18"/>
                        </w:rPr>
                        <w:t>”</w:t>
                      </w:r>
                      <w:r>
                        <w:rPr>
                          <w:rFonts w:hAnsi="Segoe UI"/>
                          <w:b/>
                          <w:bCs/>
                          <w:color w:val="002060"/>
                          <w:kern w:val="24"/>
                          <w:sz w:val="18"/>
                          <w:szCs w:val="18"/>
                        </w:rPr>
                        <w:t xml:space="preserve"> statement</w:t>
                      </w:r>
                      <w:r w:rsidRPr="00C94A6A">
                        <w:rPr>
                          <w:rFonts w:hAnsi="Segoe UI"/>
                          <w:b/>
                          <w:bCs/>
                          <w:color w:val="002060"/>
                          <w:kern w:val="24"/>
                          <w:sz w:val="18"/>
                          <w:szCs w:val="18"/>
                        </w:rPr>
                        <w:t xml:space="preserve"> card is used to trigger a welcome message to customer</w:t>
                      </w:r>
                      <w:r>
                        <w:rPr>
                          <w:rFonts w:hAnsi="Segoe UI"/>
                          <w:b/>
                          <w:bCs/>
                          <w:color w:val="002060"/>
                          <w:kern w:val="24"/>
                          <w:sz w:val="18"/>
                          <w:szCs w:val="18"/>
                        </w:rPr>
                        <w:t>.</w:t>
                      </w:r>
                    </w:p>
                  </w:txbxContent>
                </v:textbox>
                <w10:wrap anchorx="margin"/>
              </v:shape>
            </w:pict>
          </mc:Fallback>
        </mc:AlternateContent>
      </w:r>
      <w:r w:rsidRPr="001E00C9">
        <w:rPr>
          <w:noProof/>
        </w:rPr>
        <w:drawing>
          <wp:anchor distT="0" distB="0" distL="114300" distR="114300" simplePos="0" relativeHeight="251658276" behindDoc="1" locked="0" layoutInCell="1" allowOverlap="1" wp14:anchorId="118619E9" wp14:editId="609CBCDC">
            <wp:simplePos x="0" y="0"/>
            <wp:positionH relativeFrom="column">
              <wp:posOffset>190500</wp:posOffset>
            </wp:positionH>
            <wp:positionV relativeFrom="paragraph">
              <wp:posOffset>149860</wp:posOffset>
            </wp:positionV>
            <wp:extent cx="3200400" cy="4168942"/>
            <wp:effectExtent l="0" t="0" r="0" b="3175"/>
            <wp:wrapNone/>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200400" cy="4168942"/>
                    </a:xfrm>
                    <a:prstGeom prst="rect">
                      <a:avLst/>
                    </a:prstGeom>
                  </pic:spPr>
                </pic:pic>
              </a:graphicData>
            </a:graphic>
            <wp14:sizeRelH relativeFrom="page">
              <wp14:pctWidth>0</wp14:pctWidth>
            </wp14:sizeRelH>
            <wp14:sizeRelV relativeFrom="page">
              <wp14:pctHeight>0</wp14:pctHeight>
            </wp14:sizeRelV>
          </wp:anchor>
        </w:drawing>
      </w:r>
    </w:p>
    <w:p w14:paraId="1DA67A73"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5" behindDoc="0" locked="0" layoutInCell="1" allowOverlap="1" wp14:anchorId="78062D1E" wp14:editId="1FFDD901">
                <wp:simplePos x="0" y="0"/>
                <wp:positionH relativeFrom="column">
                  <wp:posOffset>2285365</wp:posOffset>
                </wp:positionH>
                <wp:positionV relativeFrom="paragraph">
                  <wp:posOffset>136574</wp:posOffset>
                </wp:positionV>
                <wp:extent cx="1413803" cy="0"/>
                <wp:effectExtent l="0" t="76200" r="15240" b="95250"/>
                <wp:wrapNone/>
                <wp:docPr id="151" name="Straight Arrow Connector 1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41380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89F63FA" id="_x0000_t32" coordsize="21600,21600" o:spt="32" o:oned="t" path="m,l21600,21600e" filled="f">
                <v:path arrowok="t" fillok="f" o:connecttype="none"/>
                <o:lock v:ext="edit" shapetype="t"/>
              </v:shapetype>
              <v:shape id="Straight Arrow Connector 151" o:spid="_x0000_s1026" type="#_x0000_t32" alt="&quot;&quot;" style="position:absolute;margin-left:179.95pt;margin-top:10.75pt;width:111.3pt;height:0;flip:y;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" strokecolor="#4472c4 [3204]" strokeweight=".5pt">
                <v:stroke endarrow="block" joinstyle="miter"/>
              </v:shape>
            </w:pict>
          </mc:Fallback>
        </mc:AlternateContent>
      </w:r>
    </w:p>
    <w:p w14:paraId="16B43D96" w14:textId="77777777" w:rsidR="0039663B" w:rsidRPr="00D1475B" w:rsidRDefault="0039663B" w:rsidP="0039663B">
      <w:pPr>
        <w:ind w:left="360" w:hanging="360"/>
        <w:rPr>
          <w:rFonts w:ascii="Segoe UI" w:hAnsi="Segoe UI" w:cs="Segoe UI"/>
        </w:rPr>
      </w:pPr>
    </w:p>
    <w:p w14:paraId="1BAB52A0"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68" behindDoc="0" locked="0" layoutInCell="1" allowOverlap="1" wp14:anchorId="687AADA3" wp14:editId="456441D9">
                <wp:simplePos x="0" y="0"/>
                <wp:positionH relativeFrom="margin">
                  <wp:posOffset>3756074</wp:posOffset>
                </wp:positionH>
                <wp:positionV relativeFrom="paragraph">
                  <wp:posOffset>150348</wp:posOffset>
                </wp:positionV>
                <wp:extent cx="3165231" cy="784225"/>
                <wp:effectExtent l="0" t="0" r="0" b="0"/>
                <wp:wrapNone/>
                <wp:docPr id="134" name="TextBox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65231" cy="784225"/>
                        </a:xfrm>
                        <a:prstGeom prst="rect">
                          <a:avLst/>
                        </a:prstGeom>
                        <a:noFill/>
                      </wps:spPr>
                      <wps:txbx>
                        <w:txbxContent>
                          <w:p w14:paraId="476B730B" w14:textId="77777777" w:rsidR="0039663B" w:rsidRPr="00C94A6A" w:rsidRDefault="0039663B" w:rsidP="0039663B">
                            <w:pPr>
                              <w:rPr>
                                <w:sz w:val="18"/>
                                <w:szCs w:val="18"/>
                              </w:rPr>
                            </w:pPr>
                            <w:r w:rsidRPr="00C94A6A">
                              <w:rPr>
                                <w:rFonts w:hAnsi="Segoe UI"/>
                                <w:b/>
                                <w:bCs/>
                                <w:color w:val="002060"/>
                                <w:kern w:val="24"/>
                                <w:sz w:val="18"/>
                                <w:szCs w:val="18"/>
                              </w:rPr>
                              <w:t>“</w:t>
                            </w:r>
                            <w:r>
                              <w:rPr>
                                <w:rFonts w:hAnsi="Segoe UI"/>
                                <w:b/>
                                <w:bCs/>
                                <w:color w:val="002060"/>
                                <w:kern w:val="24"/>
                                <w:sz w:val="18"/>
                                <w:szCs w:val="18"/>
                              </w:rPr>
                              <w:t>MedOrAgent</w:t>
                            </w:r>
                            <w:r w:rsidRPr="00C94A6A">
                              <w:rPr>
                                <w:rFonts w:hAnsi="Segoe UI"/>
                                <w:b/>
                                <w:bCs/>
                                <w:color w:val="002060"/>
                                <w:kern w:val="24"/>
                                <w:sz w:val="18"/>
                                <w:szCs w:val="18"/>
                              </w:rPr>
                              <w:t>”</w:t>
                            </w:r>
                            <w:r w:rsidRPr="00C94A6A">
                              <w:rPr>
                                <w:rFonts w:hAnsi="Segoe UI"/>
                                <w:b/>
                                <w:bCs/>
                                <w:color w:val="002060"/>
                                <w:kern w:val="24"/>
                                <w:sz w:val="18"/>
                                <w:szCs w:val="18"/>
                              </w:rPr>
                              <w:t xml:space="preserve"> card is to prompt with </w:t>
                            </w:r>
                            <w:r>
                              <w:rPr>
                                <w:rFonts w:hAnsi="Segoe UI"/>
                                <w:b/>
                                <w:bCs/>
                                <w:color w:val="002060"/>
                                <w:kern w:val="24"/>
                                <w:sz w:val="18"/>
                                <w:szCs w:val="18"/>
                              </w:rPr>
                              <w:t>Medication Refill</w:t>
                            </w:r>
                            <w:r w:rsidRPr="00C94A6A">
                              <w:rPr>
                                <w:rFonts w:hAnsi="Segoe UI"/>
                                <w:b/>
                                <w:bCs/>
                                <w:color w:val="002060"/>
                                <w:kern w:val="24"/>
                                <w:sz w:val="18"/>
                                <w:szCs w:val="18"/>
                              </w:rPr>
                              <w:t>/Live Agent action</w:t>
                            </w:r>
                            <w:r>
                              <w:rPr>
                                <w:rFonts w:hAnsi="Segoe UI"/>
                                <w:b/>
                                <w:bCs/>
                                <w:color w:val="002060"/>
                                <w:kern w:val="24"/>
                                <w:sz w:val="18"/>
                                <w:szCs w:val="18"/>
                              </w:rPr>
                              <w:t xml:space="preserve"> authored card.</w:t>
                            </w:r>
                          </w:p>
                        </w:txbxContent>
                      </wps:txbx>
                      <wps:bodyPr wrap="square" rtlCol="0">
                        <a:spAutoFit/>
                      </wps:bodyPr>
                    </wps:wsp>
                  </a:graphicData>
                </a:graphic>
                <wp14:sizeRelH relativeFrom="margin">
                  <wp14:pctWidth>0</wp14:pctWidth>
                </wp14:sizeRelH>
              </wp:anchor>
            </w:drawing>
          </mc:Choice>
          <mc:Fallback>
            <w:pict>
              <v:shape w14:anchorId="687AADA3" id="TextBox 23" o:spid="_x0000_s1027" type="#_x0000_t202" alt="&quot;&quot;" style="position:absolute;left:0;text-align:left;margin-left:295.75pt;margin-top:11.85pt;width:249.25pt;height:61.75pt;z-index:2516582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" filled="f" stroked="f">
                <v:textbox style="mso-fit-shape-to-text:t">
                  <w:txbxContent>
                    <w:p w14:paraId="476B730B" w14:textId="77777777" w:rsidR="0039663B" w:rsidRPr="00C94A6A" w:rsidRDefault="0039663B" w:rsidP="0039663B">
                      <w:pPr>
                        <w:rPr>
                          <w:sz w:val="18"/>
                          <w:szCs w:val="18"/>
                        </w:rPr>
                      </w:pPr>
                      <w:r w:rsidRPr="00C94A6A">
                        <w:rPr>
                          <w:rFonts w:hAnsi="Segoe UI"/>
                          <w:b/>
                          <w:bCs/>
                          <w:color w:val="002060"/>
                          <w:kern w:val="24"/>
                          <w:sz w:val="18"/>
                          <w:szCs w:val="18"/>
                        </w:rPr>
                        <w:t>“</w:t>
                      </w:r>
                      <w:r>
                        <w:rPr>
                          <w:rFonts w:hAnsi="Segoe UI"/>
                          <w:b/>
                          <w:bCs/>
                          <w:color w:val="002060"/>
                          <w:kern w:val="24"/>
                          <w:sz w:val="18"/>
                          <w:szCs w:val="18"/>
                        </w:rPr>
                        <w:t>MedOrAgent</w:t>
                      </w:r>
                      <w:r w:rsidRPr="00C94A6A">
                        <w:rPr>
                          <w:rFonts w:hAnsi="Segoe UI"/>
                          <w:b/>
                          <w:bCs/>
                          <w:color w:val="002060"/>
                          <w:kern w:val="24"/>
                          <w:sz w:val="18"/>
                          <w:szCs w:val="18"/>
                        </w:rPr>
                        <w:t>”</w:t>
                      </w:r>
                      <w:r w:rsidRPr="00C94A6A">
                        <w:rPr>
                          <w:rFonts w:hAnsi="Segoe UI"/>
                          <w:b/>
                          <w:bCs/>
                          <w:color w:val="002060"/>
                          <w:kern w:val="24"/>
                          <w:sz w:val="18"/>
                          <w:szCs w:val="18"/>
                        </w:rPr>
                        <w:t xml:space="preserve"> card is to prompt with </w:t>
                      </w:r>
                      <w:r>
                        <w:rPr>
                          <w:rFonts w:hAnsi="Segoe UI"/>
                          <w:b/>
                          <w:bCs/>
                          <w:color w:val="002060"/>
                          <w:kern w:val="24"/>
                          <w:sz w:val="18"/>
                          <w:szCs w:val="18"/>
                        </w:rPr>
                        <w:t>Medication Refill</w:t>
                      </w:r>
                      <w:r w:rsidRPr="00C94A6A">
                        <w:rPr>
                          <w:rFonts w:hAnsi="Segoe UI"/>
                          <w:b/>
                          <w:bCs/>
                          <w:color w:val="002060"/>
                          <w:kern w:val="24"/>
                          <w:sz w:val="18"/>
                          <w:szCs w:val="18"/>
                        </w:rPr>
                        <w:t>/Live Agent action</w:t>
                      </w:r>
                      <w:r>
                        <w:rPr>
                          <w:rFonts w:hAnsi="Segoe UI"/>
                          <w:b/>
                          <w:bCs/>
                          <w:color w:val="002060"/>
                          <w:kern w:val="24"/>
                          <w:sz w:val="18"/>
                          <w:szCs w:val="18"/>
                        </w:rPr>
                        <w:t xml:space="preserve"> authored card.</w:t>
                      </w:r>
                    </w:p>
                  </w:txbxContent>
                </v:textbox>
                <w10:wrap anchorx="margin"/>
              </v:shape>
            </w:pict>
          </mc:Fallback>
        </mc:AlternateContent>
      </w:r>
      <w:r w:rsidRPr="00D1475B">
        <w:rPr>
          <w:rFonts w:ascii="Segoe UI" w:hAnsi="Segoe UI" w:cs="Segoe UI"/>
        </w:rPr>
        <w:t xml:space="preserve"> </w:t>
      </w:r>
    </w:p>
    <w:p w14:paraId="168D8145"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67" behindDoc="0" locked="0" layoutInCell="1" allowOverlap="1" wp14:anchorId="323EF06F" wp14:editId="339A9A8E">
                <wp:simplePos x="0" y="0"/>
                <wp:positionH relativeFrom="column">
                  <wp:posOffset>2250440</wp:posOffset>
                </wp:positionH>
                <wp:positionV relativeFrom="paragraph">
                  <wp:posOffset>18464</wp:posOffset>
                </wp:positionV>
                <wp:extent cx="1463040" cy="0"/>
                <wp:effectExtent l="0" t="76200" r="22860" b="95250"/>
                <wp:wrapNone/>
                <wp:docPr id="133" name="Straight Arrow Connector 1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4630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C8CADB" id="Straight Arrow Connector 133" o:spid="_x0000_s1026" type="#_x0000_t32" alt="&quot;&quot;" style="position:absolute;margin-left:177.2pt;margin-top:1.45pt;width:115.2pt;height:0;flip:y;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" strokecolor="#4472c4 [3204]" strokeweight=".5pt">
                <v:stroke endarrow="block" joinstyle="miter"/>
              </v:shape>
            </w:pict>
          </mc:Fallback>
        </mc:AlternateContent>
      </w:r>
    </w:p>
    <w:p w14:paraId="4DA4EFEF"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0" behindDoc="0" locked="0" layoutInCell="1" allowOverlap="1" wp14:anchorId="4D281752" wp14:editId="1613878C">
                <wp:simplePos x="0" y="0"/>
                <wp:positionH relativeFrom="column">
                  <wp:posOffset>3795298</wp:posOffset>
                </wp:positionH>
                <wp:positionV relativeFrom="paragraph">
                  <wp:posOffset>290830</wp:posOffset>
                </wp:positionV>
                <wp:extent cx="3123028" cy="368935"/>
                <wp:effectExtent l="0" t="0" r="0" b="0"/>
                <wp:wrapNone/>
                <wp:docPr id="213" name="Text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23028" cy="368935"/>
                        </a:xfrm>
                        <a:prstGeom prst="rect">
                          <a:avLst/>
                        </a:prstGeom>
                        <a:noFill/>
                      </wps:spPr>
                      <wps:txbx>
                        <w:txbxContent>
                          <w:p w14:paraId="002952FA"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IsMedRefill</w:t>
                            </w:r>
                            <w:r>
                              <w:rPr>
                                <w:rFonts w:hAnsi="Segoe UI"/>
                                <w:b/>
                                <w:bCs/>
                                <w:color w:val="002060"/>
                                <w:kern w:val="24"/>
                                <w:sz w:val="18"/>
                                <w:szCs w:val="18"/>
                              </w:rPr>
                              <w:t>”</w:t>
                            </w:r>
                            <w:r>
                              <w:rPr>
                                <w:rFonts w:hAnsi="Segoe UI"/>
                                <w:b/>
                                <w:bCs/>
                                <w:color w:val="002060"/>
                                <w:kern w:val="24"/>
                                <w:sz w:val="18"/>
                                <w:szCs w:val="18"/>
                              </w:rPr>
                              <w:t xml:space="preserve"> Decision card is used check the variable and  submit a Medication Refill or start Live Chat.</w:t>
                            </w:r>
                          </w:p>
                        </w:txbxContent>
                      </wps:txbx>
                      <wps:bodyPr wrap="square" rtlCol="0">
                        <a:spAutoFit/>
                      </wps:bodyPr>
                    </wps:wsp>
                  </a:graphicData>
                </a:graphic>
                <wp14:sizeRelH relativeFrom="margin">
                  <wp14:pctWidth>0</wp14:pctWidth>
                </wp14:sizeRelH>
              </wp:anchor>
            </w:drawing>
          </mc:Choice>
          <mc:Fallback>
            <w:pict>
              <v:shape w14:anchorId="4D281752" id="TextBox 25" o:spid="_x0000_s1028" type="#_x0000_t202" alt="&quot;&quot;" style="position:absolute;left:0;text-align:left;margin-left:298.85pt;margin-top:22.9pt;width:245.9pt;height:29.05pt;z-index:25165827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" filled="f" stroked="f">
                <v:textbox style="mso-fit-shape-to-text:t">
                  <w:txbxContent>
                    <w:p w14:paraId="002952FA"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IsMedRefill</w:t>
                      </w:r>
                      <w:r>
                        <w:rPr>
                          <w:rFonts w:hAnsi="Segoe UI"/>
                          <w:b/>
                          <w:bCs/>
                          <w:color w:val="002060"/>
                          <w:kern w:val="24"/>
                          <w:sz w:val="18"/>
                          <w:szCs w:val="18"/>
                        </w:rPr>
                        <w:t>”</w:t>
                      </w:r>
                      <w:r>
                        <w:rPr>
                          <w:rFonts w:hAnsi="Segoe UI"/>
                          <w:b/>
                          <w:bCs/>
                          <w:color w:val="002060"/>
                          <w:kern w:val="24"/>
                          <w:sz w:val="18"/>
                          <w:szCs w:val="18"/>
                        </w:rPr>
                        <w:t xml:space="preserve"> Decision card is used check the variable and  submit a Medication Refill or start Live Chat.</w:t>
                      </w:r>
                    </w:p>
                  </w:txbxContent>
                </v:textbox>
              </v:shape>
            </w:pict>
          </mc:Fallback>
        </mc:AlternateContent>
      </w:r>
    </w:p>
    <w:p w14:paraId="4B9582AF"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69" behindDoc="0" locked="0" layoutInCell="1" allowOverlap="1" wp14:anchorId="0643C8C6" wp14:editId="717A0F45">
                <wp:simplePos x="0" y="0"/>
                <wp:positionH relativeFrom="column">
                  <wp:posOffset>2238375</wp:posOffset>
                </wp:positionH>
                <wp:positionV relativeFrom="paragraph">
                  <wp:posOffset>219710</wp:posOffset>
                </wp:positionV>
                <wp:extent cx="1508760" cy="0"/>
                <wp:effectExtent l="0" t="76200" r="15240" b="95250"/>
                <wp:wrapNone/>
                <wp:docPr id="214" name="Straight Arrow Connector 21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15087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DB02B" id="Straight Arrow Connector 214" o:spid="_x0000_s1026" type="#_x0000_t32" alt="&quot;&quot;" style="position:absolute;margin-left:176.25pt;margin-top:17.3pt;width:118.8pt;height:0;flip:y;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" strokecolor="#4472c4 [3204]" strokeweight=".5pt">
                <v:stroke endarrow="block" joinstyle="miter"/>
              </v:shape>
            </w:pict>
          </mc:Fallback>
        </mc:AlternateContent>
      </w:r>
    </w:p>
    <w:p w14:paraId="41C34BC4" w14:textId="77777777" w:rsidR="0039663B" w:rsidRPr="00D1475B" w:rsidRDefault="0039663B" w:rsidP="0039663B">
      <w:pPr>
        <w:ind w:left="360" w:hanging="360"/>
        <w:rPr>
          <w:rFonts w:ascii="Segoe UI" w:hAnsi="Segoe UI" w:cs="Segoe UI"/>
        </w:rPr>
      </w:pPr>
    </w:p>
    <w:p w14:paraId="7C3E7005"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1" behindDoc="0" locked="0" layoutInCell="1" allowOverlap="1" wp14:anchorId="72A8C4DF" wp14:editId="4F959420">
                <wp:simplePos x="0" y="0"/>
                <wp:positionH relativeFrom="column">
                  <wp:posOffset>3822700</wp:posOffset>
                </wp:positionH>
                <wp:positionV relativeFrom="paragraph">
                  <wp:posOffset>16754</wp:posOffset>
                </wp:positionV>
                <wp:extent cx="3162300" cy="368935"/>
                <wp:effectExtent l="0" t="0" r="0" b="0"/>
                <wp:wrapNone/>
                <wp:docPr id="215" name="TextBox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62300" cy="368935"/>
                        </a:xfrm>
                        <a:prstGeom prst="rect">
                          <a:avLst/>
                        </a:prstGeom>
                        <a:noFill/>
                      </wps:spPr>
                      <wps:txbx>
                        <w:txbxContent>
                          <w:p w14:paraId="4C60FC76"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Submit</w:t>
                            </w:r>
                            <w:r>
                              <w:rPr>
                                <w:rFonts w:hAnsi="Segoe UI"/>
                                <w:b/>
                                <w:bCs/>
                                <w:color w:val="002060"/>
                                <w:kern w:val="24"/>
                                <w:sz w:val="18"/>
                                <w:szCs w:val="18"/>
                              </w:rPr>
                              <w:t>”</w:t>
                            </w:r>
                            <w:r>
                              <w:rPr>
                                <w:rFonts w:hAnsi="Segoe UI"/>
                                <w:b/>
                                <w:bCs/>
                                <w:color w:val="002060"/>
                                <w:kern w:val="24"/>
                                <w:sz w:val="18"/>
                                <w:szCs w:val="18"/>
                              </w:rPr>
                              <w:t xml:space="preserve"> card is to prompt an adaptive card message (Input text) with Name, Email, Medication Name</w:t>
                            </w:r>
                          </w:p>
                        </w:txbxContent>
                      </wps:txbx>
                      <wps:bodyPr wrap="square" rtlCol="0">
                        <a:spAutoFit/>
                      </wps:bodyPr>
                    </wps:wsp>
                  </a:graphicData>
                </a:graphic>
                <wp14:sizeRelH relativeFrom="margin">
                  <wp14:pctWidth>0</wp14:pctWidth>
                </wp14:sizeRelH>
              </wp:anchor>
            </w:drawing>
          </mc:Choice>
          <mc:Fallback>
            <w:pict>
              <v:shape w14:anchorId="72A8C4DF" id="TextBox 27" o:spid="_x0000_s1029" type="#_x0000_t202" alt="&quot;&quot;" style="position:absolute;left:0;text-align:left;margin-left:301pt;margin-top:1.3pt;width:249pt;height:29.05pt;z-index:25165827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" filled="f" stroked="f">
                <v:textbox style="mso-fit-shape-to-text:t">
                  <w:txbxContent>
                    <w:p w14:paraId="4C60FC76"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Submit</w:t>
                      </w:r>
                      <w:r>
                        <w:rPr>
                          <w:rFonts w:hAnsi="Segoe UI"/>
                          <w:b/>
                          <w:bCs/>
                          <w:color w:val="002060"/>
                          <w:kern w:val="24"/>
                          <w:sz w:val="18"/>
                          <w:szCs w:val="18"/>
                        </w:rPr>
                        <w:t>”</w:t>
                      </w:r>
                      <w:r>
                        <w:rPr>
                          <w:rFonts w:hAnsi="Segoe UI"/>
                          <w:b/>
                          <w:bCs/>
                          <w:color w:val="002060"/>
                          <w:kern w:val="24"/>
                          <w:sz w:val="18"/>
                          <w:szCs w:val="18"/>
                        </w:rPr>
                        <w:t xml:space="preserve"> card is to prompt an adaptive card message (Input text) with Name, Email, Medication Name</w:t>
                      </w:r>
                    </w:p>
                  </w:txbxContent>
                </v:textbox>
              </v:shape>
            </w:pict>
          </mc:Fallback>
        </mc:AlternateContent>
      </w:r>
      <w:r>
        <w:rPr>
          <w:rFonts w:ascii="Segoe UI" w:hAnsi="Segoe UI" w:cs="Segoe UI"/>
          <w:noProof/>
        </w:rPr>
        <mc:AlternateContent>
          <mc:Choice Requires="wps">
            <w:drawing>
              <wp:anchor distT="0" distB="0" distL="114300" distR="114300" simplePos="0" relativeHeight="251658280" behindDoc="0" locked="0" layoutInCell="1" allowOverlap="1" wp14:anchorId="386065DE" wp14:editId="6530D21C">
                <wp:simplePos x="0" y="0"/>
                <wp:positionH relativeFrom="column">
                  <wp:posOffset>2959100</wp:posOffset>
                </wp:positionH>
                <wp:positionV relativeFrom="paragraph">
                  <wp:posOffset>185420</wp:posOffset>
                </wp:positionV>
                <wp:extent cx="795528" cy="104188"/>
                <wp:effectExtent l="19050" t="76200" r="0" b="29210"/>
                <wp:wrapNone/>
                <wp:docPr id="65" name="Connector: Elbow 65"/>
                <wp:cNvGraphicFramePr/>
                <a:graphic xmlns:a="http://schemas.openxmlformats.org/drawingml/2006/main">
                  <a:graphicData uri="http://schemas.microsoft.com/office/word/2010/wordprocessingShape">
                    <wps:wsp>
                      <wps:cNvCnPr/>
                      <wps:spPr>
                        <a:xfrm flipV="1">
                          <a:off x="0" y="0"/>
                          <a:ext cx="795528" cy="104188"/>
                        </a:xfrm>
                        <a:prstGeom prst="bentConnector3">
                          <a:avLst>
                            <a:gd name="adj1" fmla="val -43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27F75C"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65" o:spid="_x0000_s1026" type="#_x0000_t34" style="position:absolute;margin-left:233pt;margin-top:14.6pt;width:62.65pt;height:8.2pt;flip:y;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" adj="-93" strokecolor="#4472c4 [3204]" strokeweight=".5pt">
                <v:stroke endarrow="block"/>
              </v:shape>
            </w:pict>
          </mc:Fallback>
        </mc:AlternateContent>
      </w:r>
    </w:p>
    <w:p w14:paraId="025C7D83" w14:textId="77777777" w:rsidR="0039663B" w:rsidRPr="00D1475B" w:rsidRDefault="0039663B" w:rsidP="0039663B">
      <w:pPr>
        <w:ind w:left="360" w:hanging="360"/>
        <w:rPr>
          <w:rFonts w:ascii="Segoe UI" w:hAnsi="Segoe UI" w:cs="Segoe UI"/>
        </w:rPr>
      </w:pPr>
    </w:p>
    <w:p w14:paraId="3147AA49" w14:textId="77777777" w:rsidR="0039663B" w:rsidRPr="00D1475B" w:rsidRDefault="0039663B" w:rsidP="0039663B">
      <w:pPr>
        <w:ind w:left="360" w:hanging="360"/>
        <w:rPr>
          <w:rFonts w:ascii="Segoe UI" w:hAnsi="Segoe UI" w:cs="Segoe UI"/>
        </w:rPr>
      </w:pPr>
      <w:r>
        <w:rPr>
          <w:rFonts w:ascii="Segoe UI" w:hAnsi="Segoe UI" w:cs="Segoe UI"/>
          <w:noProof/>
        </w:rPr>
        <mc:AlternateContent>
          <mc:Choice Requires="wps">
            <w:drawing>
              <wp:anchor distT="0" distB="0" distL="114300" distR="114300" simplePos="0" relativeHeight="251658279" behindDoc="0" locked="0" layoutInCell="1" allowOverlap="1" wp14:anchorId="1CF95B8F" wp14:editId="253A3932">
                <wp:simplePos x="0" y="0"/>
                <wp:positionH relativeFrom="column">
                  <wp:posOffset>1012141</wp:posOffset>
                </wp:positionH>
                <wp:positionV relativeFrom="paragraph">
                  <wp:posOffset>109855</wp:posOffset>
                </wp:positionV>
                <wp:extent cx="2743200" cy="154305"/>
                <wp:effectExtent l="0" t="0" r="76200" b="93345"/>
                <wp:wrapNone/>
                <wp:docPr id="67" name="Connector: Elbow 67"/>
                <wp:cNvGraphicFramePr/>
                <a:graphic xmlns:a="http://schemas.openxmlformats.org/drawingml/2006/main">
                  <a:graphicData uri="http://schemas.microsoft.com/office/word/2010/wordprocessingShape">
                    <wps:wsp>
                      <wps:cNvCnPr/>
                      <wps:spPr>
                        <a:xfrm>
                          <a:off x="0" y="0"/>
                          <a:ext cx="2743200" cy="154305"/>
                        </a:xfrm>
                        <a:prstGeom prst="bentConnector3">
                          <a:avLst>
                            <a:gd name="adj1" fmla="val 1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FD4756" id="Connector: Elbow 67" o:spid="_x0000_s1026" type="#_x0000_t34" style="position:absolute;margin-left:79.7pt;margin-top:8.65pt;width:3in;height:12.1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" adj="22" strokecolor="#4472c4 [3204]" strokeweight=".5pt">
                <v:stroke endarrow="block"/>
              </v:shape>
            </w:pict>
          </mc:Fallback>
        </mc:AlternateContent>
      </w:r>
      <w:r w:rsidRPr="00D1475B">
        <w:rPr>
          <w:rFonts w:ascii="Segoe UI" w:hAnsi="Segoe UI" w:cs="Segoe UI"/>
          <w:noProof/>
        </w:rPr>
        <mc:AlternateContent>
          <mc:Choice Requires="wps">
            <w:drawing>
              <wp:anchor distT="0" distB="0" distL="114300" distR="114300" simplePos="0" relativeHeight="251658277" behindDoc="0" locked="0" layoutInCell="1" allowOverlap="1" wp14:anchorId="45B0E823" wp14:editId="2EC670AA">
                <wp:simplePos x="0" y="0"/>
                <wp:positionH relativeFrom="column">
                  <wp:posOffset>3822797</wp:posOffset>
                </wp:positionH>
                <wp:positionV relativeFrom="paragraph">
                  <wp:posOffset>61595</wp:posOffset>
                </wp:positionV>
                <wp:extent cx="2811145" cy="368935"/>
                <wp:effectExtent l="0" t="0" r="0" b="0"/>
                <wp:wrapNone/>
                <wp:docPr id="68" name="TextBox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11145" cy="368935"/>
                        </a:xfrm>
                        <a:prstGeom prst="rect">
                          <a:avLst/>
                        </a:prstGeom>
                        <a:noFill/>
                      </wps:spPr>
                      <wps:txbx>
                        <w:txbxContent>
                          <w:p w14:paraId="3FC22B30"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Live Chat</w:t>
                            </w:r>
                            <w:r>
                              <w:rPr>
                                <w:rFonts w:hAnsi="Segoe UI"/>
                                <w:b/>
                                <w:bCs/>
                                <w:color w:val="002060"/>
                                <w:kern w:val="24"/>
                                <w:sz w:val="18"/>
                                <w:szCs w:val="18"/>
                              </w:rPr>
                              <w:t>”</w:t>
                            </w:r>
                            <w:r>
                              <w:rPr>
                                <w:rFonts w:hAnsi="Segoe UI"/>
                                <w:b/>
                                <w:bCs/>
                                <w:color w:val="002060"/>
                                <w:kern w:val="24"/>
                                <w:sz w:val="18"/>
                                <w:szCs w:val="18"/>
                              </w:rPr>
                              <w:t xml:space="preserve"> card is to communicate to the customer they are being directed to a live agent.</w:t>
                            </w:r>
                          </w:p>
                        </w:txbxContent>
                      </wps:txbx>
                      <wps:bodyPr wrap="square" rtlCol="0">
                        <a:spAutoFit/>
                      </wps:bodyPr>
                    </wps:wsp>
                  </a:graphicData>
                </a:graphic>
                <wp14:sizeRelH relativeFrom="margin">
                  <wp14:pctWidth>0</wp14:pctWidth>
                </wp14:sizeRelH>
              </wp:anchor>
            </w:drawing>
          </mc:Choice>
          <mc:Fallback>
            <w:pict>
              <v:shape w14:anchorId="45B0E823" id="TextBox 36" o:spid="_x0000_s1030" type="#_x0000_t202" alt="&quot;&quot;" style="position:absolute;left:0;text-align:left;margin-left:301pt;margin-top:4.85pt;width:221.35pt;height:29.05pt;z-index:25165827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" filled="f" stroked="f">
                <v:textbox style="mso-fit-shape-to-text:t">
                  <w:txbxContent>
                    <w:p w14:paraId="3FC22B30"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Live Chat</w:t>
                      </w:r>
                      <w:r>
                        <w:rPr>
                          <w:rFonts w:hAnsi="Segoe UI"/>
                          <w:b/>
                          <w:bCs/>
                          <w:color w:val="002060"/>
                          <w:kern w:val="24"/>
                          <w:sz w:val="18"/>
                          <w:szCs w:val="18"/>
                        </w:rPr>
                        <w:t>”</w:t>
                      </w:r>
                      <w:r>
                        <w:rPr>
                          <w:rFonts w:hAnsi="Segoe UI"/>
                          <w:b/>
                          <w:bCs/>
                          <w:color w:val="002060"/>
                          <w:kern w:val="24"/>
                          <w:sz w:val="18"/>
                          <w:szCs w:val="18"/>
                        </w:rPr>
                        <w:t xml:space="preserve"> card is to communicate to the customer they are being directed to a live agent.</w:t>
                      </w:r>
                    </w:p>
                  </w:txbxContent>
                </v:textbox>
              </v:shape>
            </w:pict>
          </mc:Fallback>
        </mc:AlternateContent>
      </w:r>
    </w:p>
    <w:p w14:paraId="255C85FE"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3" behindDoc="0" locked="0" layoutInCell="1" allowOverlap="1" wp14:anchorId="0DDCFD75" wp14:editId="71F420DB">
                <wp:simplePos x="0" y="0"/>
                <wp:positionH relativeFrom="column">
                  <wp:posOffset>3820990</wp:posOffset>
                </wp:positionH>
                <wp:positionV relativeFrom="paragraph">
                  <wp:posOffset>284187</wp:posOffset>
                </wp:positionV>
                <wp:extent cx="2811145" cy="368935"/>
                <wp:effectExtent l="0" t="0" r="0" b="0"/>
                <wp:wrapNone/>
                <wp:docPr id="217" name="TextBox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2811145" cy="368935"/>
                        </a:xfrm>
                        <a:prstGeom prst="rect">
                          <a:avLst/>
                        </a:prstGeom>
                        <a:noFill/>
                      </wps:spPr>
                      <wps:txbx>
                        <w:txbxContent>
                          <w:p w14:paraId="16FF9D04"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Confirmation</w:t>
                            </w:r>
                            <w:r>
                              <w:rPr>
                                <w:rFonts w:hAnsi="Segoe UI"/>
                                <w:b/>
                                <w:bCs/>
                                <w:color w:val="002060"/>
                                <w:kern w:val="24"/>
                                <w:sz w:val="18"/>
                                <w:szCs w:val="18"/>
                              </w:rPr>
                              <w:t>”</w:t>
                            </w:r>
                            <w:r>
                              <w:rPr>
                                <w:rFonts w:hAnsi="Segoe UI"/>
                                <w:b/>
                                <w:bCs/>
                                <w:color w:val="002060"/>
                                <w:kern w:val="24"/>
                                <w:sz w:val="18"/>
                                <w:szCs w:val="18"/>
                              </w:rPr>
                              <w:t xml:space="preserve"> card is to repeat any information gathered from the submission and thank the customer.</w:t>
                            </w:r>
                          </w:p>
                        </w:txbxContent>
                      </wps:txbx>
                      <wps:bodyPr wrap="square" rtlCol="0">
                        <a:spAutoFit/>
                      </wps:bodyPr>
                    </wps:wsp>
                  </a:graphicData>
                </a:graphic>
                <wp14:sizeRelH relativeFrom="margin">
                  <wp14:pctWidth>0</wp14:pctWidth>
                </wp14:sizeRelH>
              </wp:anchor>
            </w:drawing>
          </mc:Choice>
          <mc:Fallback>
            <w:pict>
              <v:shape w14:anchorId="0DDCFD75" id="_x0000_s1031" type="#_x0000_t202" alt="&quot;&quot;" style="position:absolute;left:0;text-align:left;margin-left:300.85pt;margin-top:22.4pt;width:221.35pt;height:29.05pt;z-index:25165827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" filled="f" stroked="f">
                <v:textbox style="mso-fit-shape-to-text:t">
                  <w:txbxContent>
                    <w:p w14:paraId="16FF9D04"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Confirmation</w:t>
                      </w:r>
                      <w:r>
                        <w:rPr>
                          <w:rFonts w:hAnsi="Segoe UI"/>
                          <w:b/>
                          <w:bCs/>
                          <w:color w:val="002060"/>
                          <w:kern w:val="24"/>
                          <w:sz w:val="18"/>
                          <w:szCs w:val="18"/>
                        </w:rPr>
                        <w:t>”</w:t>
                      </w:r>
                      <w:r>
                        <w:rPr>
                          <w:rFonts w:hAnsi="Segoe UI"/>
                          <w:b/>
                          <w:bCs/>
                          <w:color w:val="002060"/>
                          <w:kern w:val="24"/>
                          <w:sz w:val="18"/>
                          <w:szCs w:val="18"/>
                        </w:rPr>
                        <w:t xml:space="preserve"> card is to repeat any information gathered from the submission and thank the customer.</w:t>
                      </w:r>
                    </w:p>
                  </w:txbxContent>
                </v:textbox>
              </v:shape>
            </w:pict>
          </mc:Fallback>
        </mc:AlternateContent>
      </w:r>
    </w:p>
    <w:p w14:paraId="698D3916"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4" behindDoc="0" locked="0" layoutInCell="1" allowOverlap="1" wp14:anchorId="3D9D69F8" wp14:editId="5AF72509">
                <wp:simplePos x="0" y="0"/>
                <wp:positionH relativeFrom="column">
                  <wp:posOffset>3354705</wp:posOffset>
                </wp:positionH>
                <wp:positionV relativeFrom="paragraph">
                  <wp:posOffset>155575</wp:posOffset>
                </wp:positionV>
                <wp:extent cx="411480" cy="0"/>
                <wp:effectExtent l="0" t="76200" r="26670" b="95250"/>
                <wp:wrapNone/>
                <wp:docPr id="218" name="Straight Arrow Connector 2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4114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D5F6D" id="Straight Arrow Connector 218" o:spid="_x0000_s1026" type="#_x0000_t32" alt="&quot;&quot;" style="position:absolute;margin-left:264.15pt;margin-top:12.25pt;width:32.4pt;height:0;flip:y;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" strokecolor="#4472c4 [3204]" strokeweight=".5pt">
                <v:stroke endarrow="block" joinstyle="miter"/>
              </v:shape>
            </w:pict>
          </mc:Fallback>
        </mc:AlternateContent>
      </w:r>
    </w:p>
    <w:p w14:paraId="69D3FCB2" w14:textId="77777777" w:rsidR="0039663B" w:rsidRPr="00D1475B" w:rsidRDefault="0039663B" w:rsidP="0039663B">
      <w:pPr>
        <w:ind w:left="360" w:hanging="360"/>
        <w:rPr>
          <w:rFonts w:ascii="Segoe UI" w:hAnsi="Segoe UI" w:cs="Segoe UI"/>
        </w:rPr>
      </w:pPr>
      <w:r w:rsidRPr="00D1475B">
        <w:rPr>
          <w:rFonts w:ascii="Segoe UI" w:hAnsi="Segoe UI" w:cs="Segoe UI"/>
          <w:noProof/>
        </w:rPr>
        <mc:AlternateContent>
          <mc:Choice Requires="wps">
            <w:drawing>
              <wp:anchor distT="0" distB="0" distL="114300" distR="114300" simplePos="0" relativeHeight="251658272" behindDoc="0" locked="0" layoutInCell="1" allowOverlap="1" wp14:anchorId="5654B138" wp14:editId="0A1FA137">
                <wp:simplePos x="0" y="0"/>
                <wp:positionH relativeFrom="margin">
                  <wp:posOffset>3797886</wp:posOffset>
                </wp:positionH>
                <wp:positionV relativeFrom="paragraph">
                  <wp:posOffset>294005</wp:posOffset>
                </wp:positionV>
                <wp:extent cx="3144129" cy="368935"/>
                <wp:effectExtent l="0" t="0" r="0" b="0"/>
                <wp:wrapNone/>
                <wp:docPr id="219" name="TextBox 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3144129" cy="368935"/>
                        </a:xfrm>
                        <a:prstGeom prst="rect">
                          <a:avLst/>
                        </a:prstGeom>
                        <a:noFill/>
                      </wps:spPr>
                      <wps:txbx>
                        <w:txbxContent>
                          <w:p w14:paraId="67376E5A"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Escalate</w:t>
                            </w:r>
                            <w:r>
                              <w:rPr>
                                <w:rFonts w:hAnsi="Segoe UI"/>
                                <w:b/>
                                <w:bCs/>
                                <w:color w:val="002060"/>
                                <w:kern w:val="24"/>
                                <w:sz w:val="18"/>
                                <w:szCs w:val="18"/>
                              </w:rPr>
                              <w:t>”</w:t>
                            </w:r>
                            <w:r>
                              <w:rPr>
                                <w:rFonts w:hAnsi="Segoe UI"/>
                                <w:b/>
                                <w:bCs/>
                                <w:color w:val="002060"/>
                                <w:kern w:val="24"/>
                                <w:sz w:val="18"/>
                                <w:szCs w:val="18"/>
                              </w:rPr>
                              <w:t xml:space="preserve"> card is used to trigger a escalate to Live Agent message on Dynamics 365 Omnichannel for Customer Service.</w:t>
                            </w:r>
                          </w:p>
                        </w:txbxContent>
                      </wps:txbx>
                      <wps:bodyPr wrap="square" rtlCol="0">
                        <a:spAutoFit/>
                      </wps:bodyPr>
                    </wps:wsp>
                  </a:graphicData>
                </a:graphic>
                <wp14:sizeRelH relativeFrom="margin">
                  <wp14:pctWidth>0</wp14:pctWidth>
                </wp14:sizeRelH>
              </wp:anchor>
            </w:drawing>
          </mc:Choice>
          <mc:Fallback>
            <w:pict>
              <v:shape w14:anchorId="5654B138" id="TextBox 32" o:spid="_x0000_s1032" type="#_x0000_t202" alt="&quot;&quot;" style="position:absolute;left:0;text-align:left;margin-left:299.05pt;margin-top:23.15pt;width:247.55pt;height:29.05pt;z-index:2516582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" filled="f" stroked="f">
                <v:textbox style="mso-fit-shape-to-text:t">
                  <w:txbxContent>
                    <w:p w14:paraId="67376E5A" w14:textId="77777777" w:rsidR="0039663B" w:rsidRDefault="0039663B" w:rsidP="0039663B">
                      <w:pPr>
                        <w:rPr>
                          <w:sz w:val="24"/>
                          <w:szCs w:val="24"/>
                        </w:rPr>
                      </w:pPr>
                      <w:r>
                        <w:rPr>
                          <w:rFonts w:hAnsi="Segoe UI"/>
                          <w:b/>
                          <w:bCs/>
                          <w:color w:val="002060"/>
                          <w:kern w:val="24"/>
                          <w:sz w:val="18"/>
                          <w:szCs w:val="18"/>
                        </w:rPr>
                        <w:t>“</w:t>
                      </w:r>
                      <w:r>
                        <w:rPr>
                          <w:rFonts w:hAnsi="Segoe UI"/>
                          <w:b/>
                          <w:bCs/>
                          <w:color w:val="002060"/>
                          <w:kern w:val="24"/>
                          <w:sz w:val="18"/>
                          <w:szCs w:val="18"/>
                        </w:rPr>
                        <w:t>Escalate</w:t>
                      </w:r>
                      <w:r>
                        <w:rPr>
                          <w:rFonts w:hAnsi="Segoe UI"/>
                          <w:b/>
                          <w:bCs/>
                          <w:color w:val="002060"/>
                          <w:kern w:val="24"/>
                          <w:sz w:val="18"/>
                          <w:szCs w:val="18"/>
                        </w:rPr>
                        <w:t>”</w:t>
                      </w:r>
                      <w:r>
                        <w:rPr>
                          <w:rFonts w:hAnsi="Segoe UI"/>
                          <w:b/>
                          <w:bCs/>
                          <w:color w:val="002060"/>
                          <w:kern w:val="24"/>
                          <w:sz w:val="18"/>
                          <w:szCs w:val="18"/>
                        </w:rPr>
                        <w:t xml:space="preserve"> card is used to trigger a escalate to Live Agent message on Dynamics 365 Omnichannel for Customer Service.</w:t>
                      </w:r>
                    </w:p>
                  </w:txbxContent>
                </v:textbox>
                <w10:wrap anchorx="margin"/>
              </v:shape>
            </w:pict>
          </mc:Fallback>
        </mc:AlternateContent>
      </w:r>
      <w:r>
        <w:rPr>
          <w:rFonts w:ascii="Segoe UI" w:hAnsi="Segoe UI" w:cs="Segoe UI"/>
          <w:noProof/>
        </w:rPr>
        <mc:AlternateContent>
          <mc:Choice Requires="wps">
            <w:drawing>
              <wp:anchor distT="0" distB="0" distL="114300" distR="114300" simplePos="0" relativeHeight="251658278" behindDoc="0" locked="0" layoutInCell="1" allowOverlap="1" wp14:anchorId="7A7875B9" wp14:editId="7A4923A1">
                <wp:simplePos x="0" y="0"/>
                <wp:positionH relativeFrom="column">
                  <wp:posOffset>977900</wp:posOffset>
                </wp:positionH>
                <wp:positionV relativeFrom="paragraph">
                  <wp:posOffset>248920</wp:posOffset>
                </wp:positionV>
                <wp:extent cx="2788920" cy="254000"/>
                <wp:effectExtent l="0" t="0" r="68580" b="88900"/>
                <wp:wrapNone/>
                <wp:docPr id="71" name="Connector: Elbow 71"/>
                <wp:cNvGraphicFramePr/>
                <a:graphic xmlns:a="http://schemas.openxmlformats.org/drawingml/2006/main">
                  <a:graphicData uri="http://schemas.microsoft.com/office/word/2010/wordprocessingShape">
                    <wps:wsp>
                      <wps:cNvCnPr/>
                      <wps:spPr>
                        <a:xfrm>
                          <a:off x="0" y="0"/>
                          <a:ext cx="2788920" cy="254000"/>
                        </a:xfrm>
                        <a:prstGeom prst="bentConnector3">
                          <a:avLst>
                            <a:gd name="adj1" fmla="val 10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34DFB2" id="Connector: Elbow 71" o:spid="_x0000_s1026" type="#_x0000_t34" style="position:absolute;margin-left:77pt;margin-top:19.6pt;width:219.6pt;height:20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" adj="22" strokecolor="#4472c4 [3204]" strokeweight=".5pt">
                <v:stroke endarrow="block"/>
              </v:shape>
            </w:pict>
          </mc:Fallback>
        </mc:AlternateContent>
      </w:r>
    </w:p>
    <w:p w14:paraId="04923499" w14:textId="77777777" w:rsidR="0039663B" w:rsidRPr="00D1475B" w:rsidRDefault="0039663B" w:rsidP="0039663B">
      <w:pPr>
        <w:ind w:left="360" w:hanging="360"/>
        <w:rPr>
          <w:rFonts w:ascii="Segoe UI" w:hAnsi="Segoe UI" w:cs="Segoe UI"/>
        </w:rPr>
      </w:pPr>
    </w:p>
    <w:p w14:paraId="77F895B0" w14:textId="77777777" w:rsidR="0039663B" w:rsidRPr="00D1475B" w:rsidRDefault="0039663B" w:rsidP="0039663B">
      <w:pPr>
        <w:ind w:left="360" w:hanging="360"/>
        <w:rPr>
          <w:rFonts w:ascii="Segoe UI" w:hAnsi="Segoe UI" w:cs="Segoe UI"/>
        </w:rPr>
      </w:pPr>
    </w:p>
    <w:p w14:paraId="0219D774" w14:textId="77777777" w:rsidR="00D1475B" w:rsidRPr="00D1475B" w:rsidRDefault="00D1475B" w:rsidP="00245947">
      <w:pPr>
        <w:ind w:left="720" w:hanging="360"/>
        <w:rPr>
          <w:rFonts w:ascii="Segoe UI" w:hAnsi="Segoe UI" w:cs="Segoe UI"/>
        </w:rPr>
      </w:pPr>
    </w:p>
    <w:p w14:paraId="346B36D6" w14:textId="77777777" w:rsidR="00D1475B" w:rsidRPr="00D1475B" w:rsidRDefault="00D1475B" w:rsidP="00245947">
      <w:pPr>
        <w:ind w:left="720" w:hanging="360"/>
        <w:rPr>
          <w:rFonts w:ascii="Segoe UI" w:hAnsi="Segoe UI" w:cs="Segoe UI"/>
        </w:rPr>
      </w:pPr>
    </w:p>
    <w:p w14:paraId="10238458" w14:textId="71263912" w:rsidR="00D1475B" w:rsidRPr="00D1475B" w:rsidRDefault="00CD2FB6" w:rsidP="00245947">
      <w:pPr>
        <w:pStyle w:val="ListParagraph"/>
        <w:numPr>
          <w:ilvl w:val="0"/>
          <w:numId w:val="54"/>
        </w:numPr>
        <w:spacing w:before="180" w:after="180" w:line="240" w:lineRule="auto"/>
        <w:rPr>
          <w:rFonts w:ascii="Segoe UI" w:hAnsi="Segoe UI" w:cs="Segoe UI"/>
        </w:rPr>
      </w:pPr>
      <w:r>
        <w:rPr>
          <w:rFonts w:ascii="Segoe UI" w:hAnsi="Segoe UI" w:cs="Segoe UI"/>
        </w:rPr>
        <w:t>Design another</w:t>
      </w:r>
      <w:r w:rsidR="000A3B02">
        <w:rPr>
          <w:rFonts w:ascii="Segoe UI" w:hAnsi="Segoe UI" w:cs="Segoe UI"/>
        </w:rPr>
        <w:t xml:space="preserve"> </w:t>
      </w:r>
      <w:r w:rsidR="00D1475B" w:rsidRPr="00D1475B">
        <w:rPr>
          <w:rFonts w:ascii="Segoe UI" w:hAnsi="Segoe UI" w:cs="Segoe UI"/>
        </w:rPr>
        <w:t xml:space="preserve">Health Bot Scenario called </w:t>
      </w:r>
      <w:r w:rsidR="00D1475B" w:rsidRPr="00D1475B">
        <w:rPr>
          <w:rFonts w:ascii="Segoe UI" w:hAnsi="Segoe UI" w:cs="Segoe UI"/>
          <w:b/>
          <w:bCs/>
        </w:rPr>
        <w:t>MCH_Patient</w:t>
      </w:r>
      <w:r>
        <w:rPr>
          <w:rFonts w:ascii="Segoe UI" w:hAnsi="Segoe UI" w:cs="Segoe UI"/>
          <w:b/>
          <w:bCs/>
        </w:rPr>
        <w:t>Service</w:t>
      </w:r>
      <w:r w:rsidR="00D1475B" w:rsidRPr="00D1475B">
        <w:rPr>
          <w:rFonts w:ascii="Segoe UI" w:hAnsi="Segoe UI" w:cs="Segoe UI"/>
          <w:b/>
          <w:bCs/>
        </w:rPr>
        <w:t>Welcome</w:t>
      </w:r>
      <w:r w:rsidR="00D1475B" w:rsidRPr="00D1475B">
        <w:rPr>
          <w:rFonts w:ascii="Segoe UI" w:hAnsi="Segoe UI" w:cs="Segoe UI"/>
        </w:rPr>
        <w:t xml:space="preserve">. This scenario holds the </w:t>
      </w:r>
      <w:r w:rsidR="000A3B02">
        <w:rPr>
          <w:rFonts w:ascii="Segoe UI" w:hAnsi="Segoe UI" w:cs="Segoe UI"/>
        </w:rPr>
        <w:t>starting statement</w:t>
      </w:r>
      <w:r w:rsidR="00D1475B" w:rsidRPr="00D1475B">
        <w:rPr>
          <w:rFonts w:ascii="Segoe UI" w:hAnsi="Segoe UI" w:cs="Segoe UI"/>
        </w:rPr>
        <w:t xml:space="preserve"> which </w:t>
      </w:r>
      <w:r w:rsidR="000A3B02">
        <w:rPr>
          <w:rFonts w:ascii="Segoe UI" w:hAnsi="Segoe UI" w:cs="Segoe UI"/>
        </w:rPr>
        <w:t>will</w:t>
      </w:r>
      <w:r w:rsidR="00D1475B" w:rsidRPr="00D1475B">
        <w:rPr>
          <w:rFonts w:ascii="Segoe UI" w:hAnsi="Segoe UI" w:cs="Segoe UI"/>
        </w:rPr>
        <w:t xml:space="preserve"> </w:t>
      </w:r>
      <w:r w:rsidR="000A3B02">
        <w:rPr>
          <w:rFonts w:ascii="Segoe UI" w:hAnsi="Segoe UI" w:cs="Segoe UI"/>
        </w:rPr>
        <w:t xml:space="preserve">allow the user to </w:t>
      </w:r>
      <w:r w:rsidR="00D1475B" w:rsidRPr="00D1475B">
        <w:rPr>
          <w:rFonts w:ascii="Segoe UI" w:hAnsi="Segoe UI" w:cs="Segoe UI"/>
        </w:rPr>
        <w:t xml:space="preserve">invoke the </w:t>
      </w:r>
      <w:r w:rsidR="00D1475B" w:rsidRPr="00D1475B">
        <w:rPr>
          <w:rFonts w:ascii="Segoe UI" w:hAnsi="Segoe UI" w:cs="Segoe UI"/>
          <w:b/>
          <w:bCs/>
        </w:rPr>
        <w:t xml:space="preserve">MCH_PatientService </w:t>
      </w:r>
      <w:r w:rsidR="00D1475B" w:rsidRPr="00D1475B">
        <w:rPr>
          <w:rFonts w:ascii="Segoe UI" w:hAnsi="Segoe UI" w:cs="Segoe UI"/>
        </w:rPr>
        <w:t>scenario.</w:t>
      </w:r>
    </w:p>
    <w:p w14:paraId="3D98CADB" w14:textId="77777777" w:rsidR="00D1475B" w:rsidRPr="00D1475B" w:rsidRDefault="00D1475B" w:rsidP="00245947">
      <w:pPr>
        <w:pStyle w:val="ListParagraph"/>
        <w:ind w:hanging="360"/>
        <w:rPr>
          <w:rFonts w:ascii="Segoe UI" w:hAnsi="Segoe UI" w:cs="Segoe UI"/>
        </w:rPr>
      </w:pPr>
    </w:p>
    <w:p w14:paraId="23BD61C1" w14:textId="649988E9" w:rsidR="00D1475B" w:rsidRPr="004C1A32" w:rsidRDefault="004C1A32" w:rsidP="00DE7855">
      <w:pPr>
        <w:pStyle w:val="ListParagraph"/>
        <w:numPr>
          <w:ilvl w:val="0"/>
          <w:numId w:val="54"/>
        </w:numPr>
        <w:spacing w:after="0" w:line="240" w:lineRule="auto"/>
        <w:rPr>
          <w:rFonts w:ascii="Segoe UI" w:hAnsi="Segoe UI" w:cs="Segoe UI"/>
        </w:rPr>
      </w:pPr>
      <w:r w:rsidRPr="004C1A32">
        <w:rPr>
          <w:rFonts w:ascii="Segoe UI" w:hAnsi="Segoe UI" w:cs="Segoe UI"/>
        </w:rPr>
        <w:t>Set the</w:t>
      </w:r>
      <w:r w:rsidRPr="004C1A32">
        <w:rPr>
          <w:rFonts w:ascii="Segoe UI" w:hAnsi="Segoe UI" w:cs="Segoe UI"/>
          <w:b/>
          <w:bCs/>
        </w:rPr>
        <w:t xml:space="preserve"> Automatic Welcome Scenario</w:t>
      </w:r>
      <w:r w:rsidRPr="004C1A32">
        <w:rPr>
          <w:rFonts w:ascii="Segoe UI" w:hAnsi="Segoe UI" w:cs="Segoe UI"/>
        </w:rPr>
        <w:t xml:space="preserve"> to be the  </w:t>
      </w:r>
      <w:r w:rsidR="00D1475B" w:rsidRPr="004C1A32">
        <w:rPr>
          <w:rFonts w:ascii="Segoe UI" w:hAnsi="Segoe UI" w:cs="Segoe UI"/>
        </w:rPr>
        <w:t>MCH_PatientServiceWelcome</w:t>
      </w:r>
      <w:r w:rsidRPr="004C1A32">
        <w:rPr>
          <w:rFonts w:ascii="Segoe UI" w:hAnsi="Segoe UI" w:cs="Segoe UI"/>
        </w:rPr>
        <w:t xml:space="preserve"> custom</w:t>
      </w:r>
      <w:r w:rsidR="00D1475B" w:rsidRPr="004C1A32">
        <w:rPr>
          <w:rFonts w:ascii="Segoe UI" w:hAnsi="Segoe UI" w:cs="Segoe UI"/>
        </w:rPr>
        <w:t xml:space="preserve"> scenario </w:t>
      </w:r>
      <w:r w:rsidRPr="004C1A32">
        <w:rPr>
          <w:rFonts w:ascii="Segoe UI" w:hAnsi="Segoe UI" w:cs="Segoe UI"/>
        </w:rPr>
        <w:t>you create.</w:t>
      </w:r>
      <w:r>
        <w:rPr>
          <w:rFonts w:ascii="Segoe UI" w:hAnsi="Segoe UI" w:cs="Segoe UI"/>
        </w:rPr>
        <w:t xml:space="preserve"> This will begin the scenario when a user first </w:t>
      </w:r>
      <w:r w:rsidR="00BF6C03">
        <w:rPr>
          <w:rFonts w:ascii="Segoe UI" w:hAnsi="Segoe UI" w:cs="Segoe UI"/>
        </w:rPr>
        <w:t>interacts</w:t>
      </w:r>
      <w:r>
        <w:rPr>
          <w:rFonts w:ascii="Segoe UI" w:hAnsi="Segoe UI" w:cs="Segoe UI"/>
        </w:rPr>
        <w:t xml:space="preserve"> with the Health Bot.</w:t>
      </w:r>
    </w:p>
    <w:p w14:paraId="6A41EB24" w14:textId="4ADE72E3" w:rsidR="0060737C" w:rsidRDefault="0060737C">
      <w:pPr>
        <w:rPr>
          <w:rFonts w:ascii="Segoe UI" w:hAnsi="Segoe UI" w:cs="Segoe UI"/>
          <w:b/>
          <w:bCs/>
          <w:sz w:val="24"/>
          <w:szCs w:val="24"/>
        </w:rPr>
      </w:pPr>
      <w:bookmarkStart w:id="37" w:name="_Toc64003457"/>
      <w:r>
        <w:br w:type="page"/>
      </w:r>
    </w:p>
    <w:p w14:paraId="335BDEC3" w14:textId="110A8839" w:rsidR="00D1475B" w:rsidRPr="0060737C" w:rsidRDefault="00D1475B" w:rsidP="0060737C">
      <w:pPr>
        <w:pStyle w:val="ILSubTitle"/>
      </w:pPr>
      <w:bookmarkStart w:id="38" w:name="_Toc102378441"/>
      <w:r w:rsidRPr="0060737C">
        <w:lastRenderedPageBreak/>
        <w:t>Task 1: Create</w:t>
      </w:r>
      <w:r w:rsidR="007D65D1">
        <w:t xml:space="preserve"> </w:t>
      </w:r>
      <w:bookmarkEnd w:id="37"/>
      <w:r w:rsidR="00B72B34" w:rsidRPr="0060737C">
        <w:t>MCH_PatientService</w:t>
      </w:r>
      <w:r w:rsidR="00B23D01">
        <w:t xml:space="preserve"> Scenario</w:t>
      </w:r>
      <w:bookmarkEnd w:id="38"/>
    </w:p>
    <w:p w14:paraId="48D5FF14" w14:textId="7CFFEB0A" w:rsidR="00B72B34" w:rsidRDefault="00D1475B" w:rsidP="00B72B34">
      <w:pPr>
        <w:rPr>
          <w:rFonts w:ascii="Segoe UI" w:hAnsi="Segoe UI" w:cs="Segoe UI"/>
        </w:rPr>
      </w:pPr>
      <w:r w:rsidRPr="00D1475B">
        <w:rPr>
          <w:rFonts w:ascii="Segoe UI" w:hAnsi="Segoe UI" w:cs="Segoe UI"/>
        </w:rPr>
        <w:t xml:space="preserve">In this task, you will </w:t>
      </w:r>
      <w:r w:rsidR="0060737C">
        <w:rPr>
          <w:rFonts w:ascii="Segoe UI" w:hAnsi="Segoe UI" w:cs="Segoe UI"/>
        </w:rPr>
        <w:t xml:space="preserve">create </w:t>
      </w:r>
      <w:r w:rsidR="00B72B34">
        <w:rPr>
          <w:rFonts w:ascii="Segoe UI" w:hAnsi="Segoe UI" w:cs="Segoe UI"/>
        </w:rPr>
        <w:t xml:space="preserve">the </w:t>
      </w:r>
      <w:r w:rsidRPr="0060737C">
        <w:rPr>
          <w:rFonts w:ascii="Segoe UI" w:hAnsi="Segoe UI" w:cs="Segoe UI"/>
          <w:b/>
          <w:bCs/>
        </w:rPr>
        <w:t>MCH_PatientService</w:t>
      </w:r>
      <w:r w:rsidR="0060737C">
        <w:rPr>
          <w:rFonts w:ascii="Segoe UI" w:hAnsi="Segoe UI" w:cs="Segoe UI"/>
        </w:rPr>
        <w:t xml:space="preserve"> </w:t>
      </w:r>
      <w:r w:rsidR="00B72B34">
        <w:rPr>
          <w:rFonts w:ascii="Segoe UI" w:hAnsi="Segoe UI" w:cs="Segoe UI"/>
        </w:rPr>
        <w:t>bot scenario</w:t>
      </w:r>
      <w:r w:rsidR="00880399">
        <w:rPr>
          <w:rFonts w:ascii="Segoe UI" w:hAnsi="Segoe UI" w:cs="Segoe UI"/>
        </w:rPr>
        <w:t xml:space="preserve"> using the designer canvas.</w:t>
      </w:r>
    </w:p>
    <w:p w14:paraId="348AD3AF" w14:textId="375B68F3" w:rsidR="00D1475B" w:rsidRDefault="0060737C" w:rsidP="00B72B34">
      <w:pPr>
        <w:rPr>
          <w:rFonts w:ascii="Segoe UI" w:hAnsi="Segoe UI" w:cs="Segoe UI"/>
        </w:rPr>
      </w:pPr>
      <w:r>
        <w:rPr>
          <w:rFonts w:ascii="Segoe UI" w:hAnsi="Segoe UI" w:cs="Segoe UI"/>
        </w:rPr>
        <w:t>Navigate back to the Azure Health Bot instance homepage</w:t>
      </w:r>
      <w:r w:rsidR="007D65D1">
        <w:rPr>
          <w:rFonts w:ascii="Segoe UI" w:hAnsi="Segoe UI" w:cs="Segoe UI"/>
        </w:rPr>
        <w:t xml:space="preserve"> where you set the bot settings.  This is the portal management link you copied from the Azure portal.</w:t>
      </w:r>
    </w:p>
    <w:p w14:paraId="106C7766" w14:textId="2C2D3D00" w:rsidR="007F2107" w:rsidRDefault="007F2107" w:rsidP="007F2107">
      <w:pPr>
        <w:pStyle w:val="ListParagraph"/>
        <w:spacing w:before="180" w:after="180" w:line="240" w:lineRule="auto"/>
        <w:rPr>
          <w:rFonts w:ascii="Segoe UI" w:hAnsi="Segoe UI" w:cs="Segoe UI"/>
        </w:rPr>
      </w:pPr>
      <w:r w:rsidRPr="009B2421">
        <w:rPr>
          <w:rFonts w:ascii="Segoe UI" w:hAnsi="Segoe UI" w:cs="Segoe UI"/>
          <w:noProof/>
        </w:rPr>
        <w:drawing>
          <wp:inline distT="0" distB="0" distL="0" distR="0" wp14:anchorId="5E8A04A3" wp14:editId="6FE0C0AC">
            <wp:extent cx="5791200" cy="3033945"/>
            <wp:effectExtent l="19050" t="1905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3"/>
                    <a:stretch>
                      <a:fillRect/>
                    </a:stretch>
                  </pic:blipFill>
                  <pic:spPr>
                    <a:xfrm>
                      <a:off x="0" y="0"/>
                      <a:ext cx="5793649" cy="3035228"/>
                    </a:xfrm>
                    <a:prstGeom prst="rect">
                      <a:avLst/>
                    </a:prstGeom>
                    <a:ln w="6350">
                      <a:solidFill>
                        <a:schemeClr val="tx2"/>
                      </a:solidFill>
                    </a:ln>
                  </pic:spPr>
                </pic:pic>
              </a:graphicData>
            </a:graphic>
          </wp:inline>
        </w:drawing>
      </w:r>
    </w:p>
    <w:p w14:paraId="3B73C6BE" w14:textId="77777777" w:rsidR="007F2107" w:rsidRPr="00312D3A" w:rsidRDefault="007F2107" w:rsidP="007F2107">
      <w:pPr>
        <w:pStyle w:val="ListParagraph"/>
        <w:spacing w:before="180" w:after="180" w:line="240" w:lineRule="auto"/>
        <w:rPr>
          <w:rFonts w:ascii="Segoe UI" w:hAnsi="Segoe UI" w:cs="Segoe UI"/>
        </w:rPr>
      </w:pPr>
    </w:p>
    <w:p w14:paraId="19F54A1D" w14:textId="4EDD08FA" w:rsidR="0034524D" w:rsidRPr="007F2107" w:rsidRDefault="00D1475B" w:rsidP="0034524D">
      <w:pPr>
        <w:pStyle w:val="ListParagraph"/>
        <w:numPr>
          <w:ilvl w:val="0"/>
          <w:numId w:val="62"/>
        </w:numPr>
        <w:spacing w:before="180" w:after="180" w:line="240" w:lineRule="auto"/>
        <w:rPr>
          <w:rFonts w:ascii="Segoe UI" w:hAnsi="Segoe UI" w:cs="Segoe UI"/>
        </w:rPr>
      </w:pPr>
      <w:r w:rsidRPr="007F2107">
        <w:rPr>
          <w:rFonts w:ascii="Segoe UI" w:hAnsi="Segoe UI" w:cs="Segoe UI"/>
        </w:rPr>
        <w:t>Click to Expand the Side navigation bar</w:t>
      </w:r>
      <w:r w:rsidR="00160DA6" w:rsidRPr="007F2107">
        <w:rPr>
          <w:rFonts w:ascii="Segoe UI" w:hAnsi="Segoe UI" w:cs="Segoe UI"/>
        </w:rPr>
        <w:t xml:space="preserve">.  </w:t>
      </w:r>
      <w:r w:rsidR="007F2107">
        <w:rPr>
          <w:rFonts w:ascii="Segoe UI" w:hAnsi="Segoe UI" w:cs="Segoe UI"/>
        </w:rPr>
        <w:t>N</w:t>
      </w:r>
      <w:r w:rsidRPr="007F2107">
        <w:rPr>
          <w:rFonts w:ascii="Segoe UI" w:hAnsi="Segoe UI" w:cs="Segoe UI"/>
        </w:rPr>
        <w:t xml:space="preserve">avigate to </w:t>
      </w:r>
      <w:r w:rsidRPr="007F2107">
        <w:rPr>
          <w:rFonts w:ascii="Segoe UI" w:hAnsi="Segoe UI" w:cs="Segoe UI"/>
          <w:b/>
          <w:bCs/>
        </w:rPr>
        <w:t>Scenario</w:t>
      </w:r>
      <w:r w:rsidRPr="007F2107">
        <w:rPr>
          <w:rFonts w:ascii="Segoe UI" w:hAnsi="Segoe UI" w:cs="Segoe UI"/>
        </w:rPr>
        <w:t xml:space="preserve"> &gt; </w:t>
      </w:r>
      <w:r w:rsidRPr="007F2107">
        <w:rPr>
          <w:rFonts w:ascii="Segoe UI" w:hAnsi="Segoe UI" w:cs="Segoe UI"/>
          <w:b/>
          <w:bCs/>
        </w:rPr>
        <w:t>Manage</w:t>
      </w:r>
      <w:r w:rsidR="007F2107">
        <w:rPr>
          <w:rFonts w:ascii="Segoe UI" w:hAnsi="Segoe UI" w:cs="Segoe UI"/>
          <w:b/>
          <w:bCs/>
        </w:rPr>
        <w:t>.</w:t>
      </w:r>
    </w:p>
    <w:p w14:paraId="5DB693A6" w14:textId="5705F0D7" w:rsidR="00D1475B" w:rsidRPr="00C0150A" w:rsidRDefault="00C0150A" w:rsidP="0034524D">
      <w:pPr>
        <w:pStyle w:val="ListParagraph"/>
        <w:spacing w:before="180" w:after="180" w:line="240" w:lineRule="auto"/>
        <w:rPr>
          <w:rFonts w:ascii="Segoe UI" w:hAnsi="Segoe UI" w:cs="Segoe UI"/>
        </w:rPr>
      </w:pPr>
      <w:r>
        <w:rPr>
          <w:noProof/>
        </w:rPr>
        <w:drawing>
          <wp:inline distT="0" distB="0" distL="0" distR="0" wp14:anchorId="104B88D0" wp14:editId="758EDED7">
            <wp:extent cx="1889327" cy="1542614"/>
            <wp:effectExtent l="0" t="0" r="0" b="63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22"/>
                    <a:stretch>
                      <a:fillRect/>
                    </a:stretch>
                  </pic:blipFill>
                  <pic:spPr>
                    <a:xfrm>
                      <a:off x="0" y="0"/>
                      <a:ext cx="1896360" cy="1548357"/>
                    </a:xfrm>
                    <a:prstGeom prst="rect">
                      <a:avLst/>
                    </a:prstGeom>
                  </pic:spPr>
                </pic:pic>
              </a:graphicData>
            </a:graphic>
          </wp:inline>
        </w:drawing>
      </w:r>
    </w:p>
    <w:p w14:paraId="30532475" w14:textId="77777777" w:rsidR="00C0150A" w:rsidRPr="00C0150A" w:rsidRDefault="00C0150A" w:rsidP="00C0150A">
      <w:pPr>
        <w:pStyle w:val="ListParagraph"/>
        <w:spacing w:before="180" w:after="180" w:line="240" w:lineRule="auto"/>
        <w:rPr>
          <w:rFonts w:ascii="Segoe UI" w:hAnsi="Segoe UI" w:cs="Segoe UI"/>
        </w:rPr>
      </w:pPr>
    </w:p>
    <w:p w14:paraId="1ED5C803" w14:textId="0DFD6980" w:rsidR="00D1475B" w:rsidRDefault="00D1475B" w:rsidP="0034524D">
      <w:pPr>
        <w:pStyle w:val="ListParagraph"/>
        <w:numPr>
          <w:ilvl w:val="0"/>
          <w:numId w:val="62"/>
        </w:numPr>
        <w:spacing w:before="180" w:after="180" w:line="240" w:lineRule="auto"/>
        <w:rPr>
          <w:rFonts w:ascii="Segoe UI" w:hAnsi="Segoe UI" w:cs="Segoe UI"/>
        </w:rPr>
      </w:pPr>
      <w:r w:rsidRPr="00D1475B">
        <w:rPr>
          <w:rFonts w:ascii="Segoe UI" w:hAnsi="Segoe UI" w:cs="Segoe UI"/>
        </w:rPr>
        <w:t>Click</w:t>
      </w:r>
      <w:r w:rsidR="00C0150A">
        <w:rPr>
          <w:rFonts w:ascii="Segoe UI" w:hAnsi="Segoe UI" w:cs="Segoe UI"/>
        </w:rPr>
        <w:t xml:space="preserve"> </w:t>
      </w:r>
      <w:r w:rsidRPr="00D1475B">
        <w:rPr>
          <w:rFonts w:ascii="Segoe UI" w:hAnsi="Segoe UI" w:cs="Segoe UI"/>
          <w:b/>
          <w:bCs/>
        </w:rPr>
        <w:t>+ New</w:t>
      </w:r>
      <w:r w:rsidRPr="00D1475B">
        <w:rPr>
          <w:rFonts w:ascii="Segoe UI" w:hAnsi="Segoe UI" w:cs="Segoe UI"/>
        </w:rPr>
        <w:t xml:space="preserve"> button on the top ribbon.</w:t>
      </w:r>
    </w:p>
    <w:p w14:paraId="1C448400" w14:textId="3A324BBB" w:rsidR="00160DA6" w:rsidRPr="00160DA6" w:rsidRDefault="00160DA6" w:rsidP="00160DA6">
      <w:pPr>
        <w:pStyle w:val="ListParagraph"/>
        <w:spacing w:before="180" w:after="180" w:line="240" w:lineRule="auto"/>
        <w:rPr>
          <w:rFonts w:ascii="Segoe UI" w:hAnsi="Segoe UI" w:cs="Segoe UI"/>
        </w:rPr>
      </w:pPr>
      <w:r>
        <w:rPr>
          <w:noProof/>
        </w:rPr>
        <w:drawing>
          <wp:inline distT="0" distB="0" distL="0" distR="0" wp14:anchorId="36901362" wp14:editId="13A16ACF">
            <wp:extent cx="3917756" cy="1874719"/>
            <wp:effectExtent l="19050" t="19050" r="26035" b="1143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a:blip r:embed="rId123"/>
                    <a:stretch>
                      <a:fillRect/>
                    </a:stretch>
                  </pic:blipFill>
                  <pic:spPr>
                    <a:xfrm>
                      <a:off x="0" y="0"/>
                      <a:ext cx="3925305" cy="1878331"/>
                    </a:xfrm>
                    <a:prstGeom prst="rect">
                      <a:avLst/>
                    </a:prstGeom>
                    <a:ln w="6350">
                      <a:solidFill>
                        <a:schemeClr val="tx1"/>
                      </a:solidFill>
                    </a:ln>
                  </pic:spPr>
                </pic:pic>
              </a:graphicData>
            </a:graphic>
          </wp:inline>
        </w:drawing>
      </w:r>
    </w:p>
    <w:p w14:paraId="0A66CC9F" w14:textId="77777777" w:rsidR="00D1475B" w:rsidRPr="00D1475B" w:rsidRDefault="00D1475B" w:rsidP="00245947">
      <w:pPr>
        <w:pStyle w:val="ListParagraph"/>
        <w:ind w:hanging="360"/>
        <w:rPr>
          <w:rFonts w:ascii="Segoe UI" w:hAnsi="Segoe UI" w:cs="Segoe UI"/>
        </w:rPr>
      </w:pPr>
    </w:p>
    <w:p w14:paraId="24C4A5B6" w14:textId="77777777" w:rsidR="00D1475B" w:rsidRPr="00D1475B" w:rsidRDefault="00D1475B" w:rsidP="00245947">
      <w:pPr>
        <w:pStyle w:val="ListParagraph"/>
        <w:ind w:hanging="360"/>
        <w:rPr>
          <w:rFonts w:ascii="Segoe UI" w:hAnsi="Segoe UI" w:cs="Segoe UI"/>
        </w:rPr>
      </w:pPr>
    </w:p>
    <w:p w14:paraId="27160891" w14:textId="77777777" w:rsidR="00D1475B" w:rsidRPr="00D1475B" w:rsidRDefault="00D1475B" w:rsidP="00245947">
      <w:pPr>
        <w:pStyle w:val="ListParagraph"/>
        <w:ind w:hanging="360"/>
        <w:rPr>
          <w:rFonts w:ascii="Segoe UI" w:hAnsi="Segoe UI" w:cs="Segoe UI"/>
        </w:rPr>
      </w:pPr>
    </w:p>
    <w:p w14:paraId="73562522" w14:textId="7148C9CF" w:rsidR="004E00C3" w:rsidRDefault="00D1475B" w:rsidP="004E00C3">
      <w:pPr>
        <w:pStyle w:val="ListParagraph"/>
        <w:numPr>
          <w:ilvl w:val="0"/>
          <w:numId w:val="62"/>
        </w:numPr>
        <w:spacing w:before="180" w:after="180" w:line="240" w:lineRule="auto"/>
        <w:rPr>
          <w:rFonts w:ascii="Segoe UI" w:hAnsi="Segoe UI" w:cs="Segoe UI"/>
        </w:rPr>
      </w:pPr>
      <w:r w:rsidRPr="007F2107">
        <w:rPr>
          <w:rFonts w:ascii="Segoe UI" w:hAnsi="Segoe UI" w:cs="Segoe UI"/>
        </w:rPr>
        <w:lastRenderedPageBreak/>
        <w:t>Provide the</w:t>
      </w:r>
      <w:r w:rsidR="007F2107" w:rsidRPr="007F2107">
        <w:rPr>
          <w:rFonts w:ascii="Segoe UI" w:hAnsi="Segoe UI" w:cs="Segoe UI"/>
        </w:rPr>
        <w:t xml:space="preserve"> following details for the new health bot scenari</w:t>
      </w:r>
      <w:r w:rsidR="004E00C3">
        <w:rPr>
          <w:rFonts w:ascii="Segoe UI" w:hAnsi="Segoe UI" w:cs="Segoe UI"/>
        </w:rPr>
        <w:t>o</w:t>
      </w:r>
      <w:r w:rsidR="007F2107" w:rsidRPr="007F2107">
        <w:rPr>
          <w:rFonts w:ascii="Segoe UI" w:hAnsi="Segoe UI" w:cs="Segoe UI"/>
        </w:rPr>
        <w:t>:</w:t>
      </w:r>
    </w:p>
    <w:p w14:paraId="16B7B680" w14:textId="77777777" w:rsidR="004E00C3" w:rsidRPr="004E00C3" w:rsidRDefault="00D1475B" w:rsidP="004E00C3">
      <w:pPr>
        <w:pStyle w:val="ListParagraph"/>
        <w:numPr>
          <w:ilvl w:val="1"/>
          <w:numId w:val="62"/>
        </w:numPr>
        <w:spacing w:before="180" w:after="180" w:line="240" w:lineRule="auto"/>
        <w:rPr>
          <w:rFonts w:ascii="Segoe UI" w:hAnsi="Segoe UI" w:cs="Segoe UI"/>
        </w:rPr>
      </w:pPr>
      <w:r w:rsidRPr="004E00C3">
        <w:rPr>
          <w:rFonts w:ascii="Segoe UI" w:hAnsi="Segoe UI" w:cs="Segoe UI"/>
          <w:b/>
          <w:bCs/>
        </w:rPr>
        <w:t>Name</w:t>
      </w:r>
      <w:r w:rsidRPr="004E00C3">
        <w:rPr>
          <w:rFonts w:ascii="Segoe UI" w:hAnsi="Segoe UI" w:cs="Segoe UI"/>
        </w:rPr>
        <w:t>: MCH_PatientService</w:t>
      </w:r>
    </w:p>
    <w:p w14:paraId="500659C3" w14:textId="0008D914" w:rsidR="00D1475B" w:rsidRDefault="00D1475B" w:rsidP="00103CB2">
      <w:pPr>
        <w:pStyle w:val="ListParagraph"/>
        <w:numPr>
          <w:ilvl w:val="1"/>
          <w:numId w:val="62"/>
        </w:numPr>
        <w:spacing w:before="180" w:after="180" w:line="240" w:lineRule="auto"/>
        <w:rPr>
          <w:rFonts w:ascii="Segoe UI" w:hAnsi="Segoe UI" w:cs="Segoe UI"/>
        </w:rPr>
      </w:pPr>
      <w:r w:rsidRPr="004E00C3">
        <w:rPr>
          <w:rFonts w:ascii="Segoe UI" w:hAnsi="Segoe UI" w:cs="Segoe UI"/>
          <w:b/>
          <w:bCs/>
        </w:rPr>
        <w:t>Scenario I</w:t>
      </w:r>
      <w:r w:rsidR="00E40496">
        <w:rPr>
          <w:rFonts w:ascii="Segoe UI" w:hAnsi="Segoe UI" w:cs="Segoe UI"/>
          <w:b/>
          <w:bCs/>
        </w:rPr>
        <w:t>D</w:t>
      </w:r>
      <w:r w:rsidRPr="004E00C3">
        <w:rPr>
          <w:rFonts w:ascii="Segoe UI" w:hAnsi="Segoe UI" w:cs="Segoe UI"/>
        </w:rPr>
        <w:t>: MCH_PatientService</w:t>
      </w:r>
    </w:p>
    <w:p w14:paraId="1EAE7B16" w14:textId="1290C67C" w:rsidR="00D1475B" w:rsidRDefault="00103CB2" w:rsidP="00103CB2">
      <w:pPr>
        <w:pStyle w:val="ListParagraph"/>
        <w:spacing w:before="180" w:after="180" w:line="240" w:lineRule="auto"/>
        <w:ind w:left="1440"/>
        <w:rPr>
          <w:rFonts w:ascii="Segoe UI" w:hAnsi="Segoe UI" w:cs="Segoe UI"/>
        </w:rPr>
      </w:pPr>
      <w:r>
        <w:rPr>
          <w:noProof/>
        </w:rPr>
        <w:drawing>
          <wp:inline distT="0" distB="0" distL="0" distR="0" wp14:anchorId="1140D7E9" wp14:editId="40351993">
            <wp:extent cx="3502995" cy="3725176"/>
            <wp:effectExtent l="19050" t="19050" r="21590" b="2794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24"/>
                    <a:stretch>
                      <a:fillRect/>
                    </a:stretch>
                  </pic:blipFill>
                  <pic:spPr>
                    <a:xfrm>
                      <a:off x="0" y="0"/>
                      <a:ext cx="3508326" cy="3730845"/>
                    </a:xfrm>
                    <a:prstGeom prst="rect">
                      <a:avLst/>
                    </a:prstGeom>
                    <a:ln w="6350">
                      <a:solidFill>
                        <a:schemeClr val="tx1"/>
                      </a:solidFill>
                    </a:ln>
                  </pic:spPr>
                </pic:pic>
              </a:graphicData>
            </a:graphic>
          </wp:inline>
        </w:drawing>
      </w:r>
    </w:p>
    <w:p w14:paraId="565181E7" w14:textId="77777777" w:rsidR="00103CB2" w:rsidRPr="00D1475B" w:rsidRDefault="00103CB2" w:rsidP="00103CB2">
      <w:pPr>
        <w:pStyle w:val="ListParagraph"/>
        <w:spacing w:before="180" w:after="180" w:line="240" w:lineRule="auto"/>
        <w:ind w:left="1440"/>
        <w:rPr>
          <w:rFonts w:ascii="Segoe UI" w:hAnsi="Segoe UI" w:cs="Segoe UI"/>
        </w:rPr>
      </w:pPr>
    </w:p>
    <w:p w14:paraId="4DDDE948" w14:textId="463E70A3" w:rsidR="00B23D01" w:rsidRDefault="00103CB2" w:rsidP="00245947">
      <w:pPr>
        <w:pStyle w:val="ListParagraph"/>
        <w:numPr>
          <w:ilvl w:val="0"/>
          <w:numId w:val="54"/>
        </w:numPr>
        <w:spacing w:before="180" w:after="180" w:line="240" w:lineRule="auto"/>
        <w:rPr>
          <w:rFonts w:ascii="Segoe UI" w:hAnsi="Segoe UI" w:cs="Segoe UI"/>
        </w:rPr>
      </w:pPr>
      <w:r>
        <w:rPr>
          <w:rFonts w:ascii="Segoe UI" w:hAnsi="Segoe UI" w:cs="Segoe UI"/>
        </w:rPr>
        <w:t>Now let’s design the</w:t>
      </w:r>
      <w:r w:rsidR="00D1475B" w:rsidRPr="00D1475B">
        <w:rPr>
          <w:rFonts w:ascii="Segoe UI" w:hAnsi="Segoe UI" w:cs="Segoe UI"/>
        </w:rPr>
        <w:t xml:space="preserve"> </w:t>
      </w:r>
      <w:r>
        <w:rPr>
          <w:rFonts w:ascii="Segoe UI" w:hAnsi="Segoe UI" w:cs="Segoe UI"/>
        </w:rPr>
        <w:t>scenario</w:t>
      </w:r>
      <w:r w:rsidR="00D1475B" w:rsidRPr="00D1475B">
        <w:rPr>
          <w:rFonts w:ascii="Segoe UI" w:hAnsi="Segoe UI" w:cs="Segoe UI"/>
        </w:rPr>
        <w:t xml:space="preserve"> conversation. </w:t>
      </w:r>
      <w:r w:rsidR="00E40496">
        <w:rPr>
          <w:rFonts w:ascii="Segoe UI" w:hAnsi="Segoe UI" w:cs="Segoe UI"/>
        </w:rPr>
        <w:t xml:space="preserve">It should navigate you directly to the </w:t>
      </w:r>
      <w:r w:rsidR="005C261E">
        <w:rPr>
          <w:rFonts w:ascii="Segoe UI" w:hAnsi="Segoe UI" w:cs="Segoe UI"/>
        </w:rPr>
        <w:t>designer. If not, s</w:t>
      </w:r>
      <w:r w:rsidR="00D1475B" w:rsidRPr="00D1475B">
        <w:rPr>
          <w:rFonts w:ascii="Segoe UI" w:hAnsi="Segoe UI" w:cs="Segoe UI"/>
        </w:rPr>
        <w:t xml:space="preserve">elect the </w:t>
      </w:r>
      <w:r w:rsidR="005C261E">
        <w:rPr>
          <w:rFonts w:ascii="Segoe UI" w:hAnsi="Segoe UI" w:cs="Segoe UI"/>
        </w:rPr>
        <w:t>MCH_PatientService scenario</w:t>
      </w:r>
      <w:r w:rsidR="00D1475B" w:rsidRPr="00D1475B">
        <w:rPr>
          <w:rFonts w:ascii="Segoe UI" w:hAnsi="Segoe UI" w:cs="Segoe UI"/>
        </w:rPr>
        <w:t xml:space="preserve"> in </w:t>
      </w:r>
      <w:r w:rsidR="00D1475B" w:rsidRPr="00D1475B">
        <w:rPr>
          <w:rFonts w:ascii="Segoe UI" w:hAnsi="Segoe UI" w:cs="Segoe UI"/>
          <w:b/>
          <w:bCs/>
        </w:rPr>
        <w:t>Scenarios</w:t>
      </w:r>
      <w:r w:rsidR="00D1475B" w:rsidRPr="00D1475B">
        <w:rPr>
          <w:rFonts w:ascii="Segoe UI" w:hAnsi="Segoe UI" w:cs="Segoe UI"/>
        </w:rPr>
        <w:t xml:space="preserve"> &gt; </w:t>
      </w:r>
      <w:r w:rsidR="00D1475B" w:rsidRPr="00D1475B">
        <w:rPr>
          <w:rFonts w:ascii="Segoe UI" w:hAnsi="Segoe UI" w:cs="Segoe UI"/>
          <w:b/>
          <w:bCs/>
        </w:rPr>
        <w:t>Manage</w:t>
      </w:r>
      <w:r w:rsidR="00D1475B" w:rsidRPr="00D1475B">
        <w:rPr>
          <w:rFonts w:ascii="Segoe UI" w:hAnsi="Segoe UI" w:cs="Segoe UI"/>
        </w:rPr>
        <w:t xml:space="preserve"> to edit.</w:t>
      </w:r>
    </w:p>
    <w:p w14:paraId="25BC937E" w14:textId="77777777" w:rsidR="003A1AF9" w:rsidRDefault="00B23D01" w:rsidP="003A1AF9">
      <w:pPr>
        <w:pStyle w:val="ListParagraph"/>
        <w:spacing w:before="180" w:after="180" w:line="240" w:lineRule="auto"/>
      </w:pPr>
      <w:r>
        <w:rPr>
          <w:noProof/>
        </w:rPr>
        <w:drawing>
          <wp:inline distT="0" distB="0" distL="0" distR="0" wp14:anchorId="07F45915" wp14:editId="7FB45520">
            <wp:extent cx="6527276" cy="3113148"/>
            <wp:effectExtent l="19050" t="19050" r="26035" b="1143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125"/>
                    <a:stretch>
                      <a:fillRect/>
                    </a:stretch>
                  </pic:blipFill>
                  <pic:spPr>
                    <a:xfrm>
                      <a:off x="0" y="0"/>
                      <a:ext cx="6531589" cy="3115205"/>
                    </a:xfrm>
                    <a:prstGeom prst="rect">
                      <a:avLst/>
                    </a:prstGeom>
                    <a:ln w="6350">
                      <a:solidFill>
                        <a:schemeClr val="tx1"/>
                      </a:solidFill>
                    </a:ln>
                  </pic:spPr>
                </pic:pic>
              </a:graphicData>
            </a:graphic>
          </wp:inline>
        </w:drawing>
      </w:r>
      <w:r w:rsidR="00D1475B" w:rsidRPr="00D1475B">
        <w:rPr>
          <w:rFonts w:ascii="Segoe UI" w:hAnsi="Segoe UI" w:cs="Segoe UI"/>
        </w:rPr>
        <w:br/>
      </w:r>
    </w:p>
    <w:p w14:paraId="44B70C87" w14:textId="77777777" w:rsidR="003A1AF9" w:rsidRDefault="003A1AF9" w:rsidP="003A1AF9">
      <w:pPr>
        <w:pStyle w:val="ListParagraph"/>
        <w:spacing w:before="180" w:after="180" w:line="240" w:lineRule="auto"/>
      </w:pPr>
    </w:p>
    <w:p w14:paraId="6A85E25C" w14:textId="77777777" w:rsidR="003A1AF9" w:rsidRDefault="003A1AF9" w:rsidP="003A1AF9">
      <w:pPr>
        <w:pStyle w:val="ListParagraph"/>
        <w:spacing w:before="180" w:after="180" w:line="240" w:lineRule="auto"/>
      </w:pPr>
    </w:p>
    <w:p w14:paraId="01B7BBF7" w14:textId="77777777" w:rsidR="003A1AF9" w:rsidRDefault="003A1AF9" w:rsidP="003A1AF9">
      <w:pPr>
        <w:pStyle w:val="ListParagraph"/>
        <w:spacing w:before="180" w:after="180" w:line="240" w:lineRule="auto"/>
      </w:pPr>
    </w:p>
    <w:p w14:paraId="5D91341A" w14:textId="77777777" w:rsidR="003A1AF9" w:rsidRDefault="003A1AF9" w:rsidP="003A1AF9">
      <w:pPr>
        <w:pStyle w:val="ListParagraph"/>
        <w:spacing w:before="180" w:after="180" w:line="240" w:lineRule="auto"/>
      </w:pPr>
    </w:p>
    <w:p w14:paraId="0EF80003" w14:textId="26444FF8" w:rsidR="00364B74" w:rsidRPr="003A1AF9" w:rsidRDefault="00D66960" w:rsidP="003A1AF9">
      <w:pPr>
        <w:pStyle w:val="Style1"/>
        <w:rPr>
          <w:rFonts w:ascii="Segoe UI" w:hAnsi="Segoe UI" w:cs="Segoe UI"/>
        </w:rPr>
      </w:pPr>
      <w:r w:rsidRPr="00364B74">
        <w:lastRenderedPageBreak/>
        <w:t>Step 1</w:t>
      </w:r>
      <w:r w:rsidR="00CE7D94" w:rsidRPr="00364B74">
        <w:t>: Add Bot Introduction Statement</w:t>
      </w:r>
    </w:p>
    <w:p w14:paraId="68E60943" w14:textId="56A3216B" w:rsidR="0082276E" w:rsidRDefault="0082276E" w:rsidP="0082276E">
      <w:pPr>
        <w:pStyle w:val="ListParagraph"/>
        <w:numPr>
          <w:ilvl w:val="0"/>
          <w:numId w:val="77"/>
        </w:numPr>
        <w:spacing w:before="180" w:after="180" w:line="240" w:lineRule="auto"/>
        <w:rPr>
          <w:rFonts w:ascii="Segoe UI" w:hAnsi="Segoe UI" w:cs="Segoe UI"/>
        </w:rPr>
      </w:pPr>
      <w:r w:rsidRPr="0082276E">
        <w:rPr>
          <w:rFonts w:ascii="Segoe UI" w:hAnsi="Segoe UI" w:cs="Segoe UI"/>
        </w:rPr>
        <w:t>Add a</w:t>
      </w:r>
      <w:r w:rsidR="003A2C22">
        <w:rPr>
          <w:rFonts w:ascii="Segoe UI" w:hAnsi="Segoe UI" w:cs="Segoe UI"/>
        </w:rPr>
        <w:t xml:space="preserve"> beginning</w:t>
      </w:r>
      <w:r w:rsidRPr="0082276E">
        <w:rPr>
          <w:rFonts w:ascii="Segoe UI" w:hAnsi="Segoe UI" w:cs="Segoe UI"/>
        </w:rPr>
        <w:t xml:space="preserve"> </w:t>
      </w:r>
      <w:r w:rsidRPr="0082276E">
        <w:rPr>
          <w:rFonts w:ascii="Segoe UI" w:hAnsi="Segoe UI" w:cs="Segoe UI"/>
          <w:b/>
          <w:bCs/>
        </w:rPr>
        <w:t>Statement</w:t>
      </w:r>
      <w:r w:rsidRPr="0082276E">
        <w:rPr>
          <w:rFonts w:ascii="Segoe UI" w:hAnsi="Segoe UI" w:cs="Segoe UI"/>
        </w:rPr>
        <w:t xml:space="preserve"> to the scenario by </w:t>
      </w:r>
      <w:r w:rsidRPr="0082276E">
        <w:rPr>
          <w:rFonts w:ascii="Segoe UI" w:hAnsi="Segoe UI" w:cs="Segoe UI"/>
          <w:b/>
          <w:bCs/>
        </w:rPr>
        <w:t>selecting</w:t>
      </w:r>
      <w:r w:rsidRPr="0082276E">
        <w:rPr>
          <w:rFonts w:ascii="Segoe UI" w:hAnsi="Segoe UI" w:cs="Segoe UI"/>
        </w:rPr>
        <w:t xml:space="preserve"> the icon </w:t>
      </w:r>
      <w:r w:rsidRPr="0082276E">
        <w:rPr>
          <w:rFonts w:ascii="Segoe UI" w:hAnsi="Segoe UI" w:cs="Segoe UI"/>
          <w:b/>
          <w:bCs/>
        </w:rPr>
        <w:t>and</w:t>
      </w:r>
      <w:r w:rsidRPr="0082276E">
        <w:rPr>
          <w:rFonts w:ascii="Segoe UI" w:hAnsi="Segoe UI" w:cs="Segoe UI"/>
        </w:rPr>
        <w:t xml:space="preserve"> </w:t>
      </w:r>
      <w:r w:rsidRPr="0082276E">
        <w:rPr>
          <w:rFonts w:ascii="Segoe UI" w:hAnsi="Segoe UI" w:cs="Segoe UI"/>
          <w:b/>
          <w:bCs/>
        </w:rPr>
        <w:t>dragging</w:t>
      </w:r>
      <w:r w:rsidRPr="0082276E">
        <w:rPr>
          <w:rFonts w:ascii="Segoe UI" w:hAnsi="Segoe UI" w:cs="Segoe UI"/>
        </w:rPr>
        <w:t xml:space="preserve"> </w:t>
      </w:r>
      <w:r w:rsidR="003A2C22">
        <w:rPr>
          <w:rFonts w:ascii="Segoe UI" w:hAnsi="Segoe UI" w:cs="Segoe UI"/>
        </w:rPr>
        <w:t>Statement icon</w:t>
      </w:r>
      <w:r w:rsidRPr="0082276E">
        <w:rPr>
          <w:rFonts w:ascii="Segoe UI" w:hAnsi="Segoe UI" w:cs="Segoe UI"/>
        </w:rPr>
        <w:t xml:space="preserve"> onto the editor.</w:t>
      </w:r>
    </w:p>
    <w:p w14:paraId="7B2A0B1C" w14:textId="3B7B258F" w:rsidR="00293933" w:rsidRDefault="00293933" w:rsidP="00293933">
      <w:pPr>
        <w:pStyle w:val="ListParagraph"/>
        <w:spacing w:before="180" w:after="180" w:line="240" w:lineRule="auto"/>
        <w:rPr>
          <w:rFonts w:ascii="Segoe UI" w:hAnsi="Segoe UI" w:cs="Segoe UI"/>
        </w:rPr>
      </w:pPr>
      <w:r>
        <w:rPr>
          <w:noProof/>
        </w:rPr>
        <w:drawing>
          <wp:inline distT="0" distB="0" distL="0" distR="0" wp14:anchorId="7E5CA4B4" wp14:editId="2B660E82">
            <wp:extent cx="2088956" cy="593453"/>
            <wp:effectExtent l="19050" t="19050" r="26035" b="16510"/>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1FAC9F4F" w14:textId="77777777" w:rsidR="00293933" w:rsidRDefault="00293933" w:rsidP="00293933">
      <w:pPr>
        <w:pStyle w:val="ListParagraph"/>
        <w:spacing w:before="180" w:after="180" w:line="240" w:lineRule="auto"/>
        <w:rPr>
          <w:rFonts w:ascii="Segoe UI" w:hAnsi="Segoe UI" w:cs="Segoe UI"/>
        </w:rPr>
      </w:pPr>
    </w:p>
    <w:p w14:paraId="33354ED0" w14:textId="7E41488D" w:rsidR="0082276E" w:rsidRDefault="0082276E" w:rsidP="0082276E">
      <w:pPr>
        <w:pStyle w:val="ListParagraph"/>
        <w:numPr>
          <w:ilvl w:val="0"/>
          <w:numId w:val="77"/>
        </w:numPr>
        <w:spacing w:before="180" w:after="180" w:line="240" w:lineRule="auto"/>
        <w:rPr>
          <w:rFonts w:ascii="Segoe UI" w:hAnsi="Segoe UI" w:cs="Segoe UI"/>
        </w:rPr>
      </w:pPr>
      <w:r>
        <w:rPr>
          <w:rFonts w:ascii="Segoe UI" w:hAnsi="Segoe UI" w:cs="Segoe UI"/>
        </w:rPr>
        <w:t xml:space="preserve">Enter the </w:t>
      </w:r>
      <w:r w:rsidRPr="003A2C22">
        <w:rPr>
          <w:rFonts w:ascii="Segoe UI" w:hAnsi="Segoe UI" w:cs="Segoe UI"/>
          <w:b/>
          <w:bCs/>
        </w:rPr>
        <w:t>Display Text</w:t>
      </w:r>
      <w:r>
        <w:rPr>
          <w:rFonts w:ascii="Segoe UI" w:hAnsi="Segoe UI" w:cs="Segoe UI"/>
        </w:rPr>
        <w:t>:</w:t>
      </w:r>
    </w:p>
    <w:p w14:paraId="5F3AF424" w14:textId="77777777" w:rsidR="00CF46E7" w:rsidRPr="00716960" w:rsidRDefault="00CF46E7" w:rsidP="00CF46E7">
      <w:pPr>
        <w:pStyle w:val="ListParagraph"/>
        <w:shd w:val="clear" w:color="auto" w:fill="FFFFFE"/>
        <w:spacing w:line="285" w:lineRule="atLeast"/>
        <w:rPr>
          <w:rFonts w:ascii="Segoe UI" w:eastAsia="Times New Roman" w:hAnsi="Segoe UI" w:cs="Segoe UI"/>
          <w:color w:val="000000"/>
          <w:sz w:val="21"/>
          <w:szCs w:val="21"/>
        </w:rPr>
      </w:pPr>
      <w:r w:rsidRPr="00D1475B">
        <w:rPr>
          <w:rFonts w:ascii="Segoe UI" w:eastAsia="Times New Roman" w:hAnsi="Segoe UI" w:cs="Segoe UI"/>
          <w:color w:val="A31515"/>
          <w:sz w:val="21"/>
          <w:szCs w:val="21"/>
        </w:rPr>
        <w:t>Hi there, I’m your Healthcare Assistant.</w:t>
      </w:r>
    </w:p>
    <w:p w14:paraId="401509F9" w14:textId="77777777" w:rsidR="00293933" w:rsidRDefault="00293933" w:rsidP="0082276E">
      <w:pPr>
        <w:pStyle w:val="ListParagraph"/>
        <w:shd w:val="clear" w:color="auto" w:fill="FFFFFE"/>
        <w:spacing w:line="285" w:lineRule="atLeast"/>
        <w:rPr>
          <w:rFonts w:ascii="Segoe UI" w:eastAsia="Times New Roman" w:hAnsi="Segoe UI" w:cs="Segoe UI"/>
          <w:color w:val="A31515"/>
          <w:sz w:val="21"/>
          <w:szCs w:val="21"/>
        </w:rPr>
      </w:pPr>
    </w:p>
    <w:p w14:paraId="1E040014" w14:textId="6F2FB82B" w:rsidR="0082276E" w:rsidRPr="0082276E" w:rsidRDefault="0082276E" w:rsidP="0082276E">
      <w:pPr>
        <w:pStyle w:val="ListParagraph"/>
        <w:numPr>
          <w:ilvl w:val="0"/>
          <w:numId w:val="77"/>
        </w:numPr>
        <w:shd w:val="clear" w:color="auto" w:fill="FFFFFE"/>
        <w:spacing w:line="285" w:lineRule="atLeast"/>
        <w:rPr>
          <w:rFonts w:ascii="Segoe UI" w:eastAsia="Times New Roman" w:hAnsi="Segoe UI" w:cs="Segoe UI"/>
          <w:sz w:val="21"/>
          <w:szCs w:val="21"/>
        </w:rPr>
      </w:pPr>
      <w:r w:rsidRPr="0082276E">
        <w:rPr>
          <w:rFonts w:ascii="Segoe UI" w:hAnsi="Segoe UI" w:cs="Segoe UI"/>
        </w:rPr>
        <w:t xml:space="preserve">Select the </w:t>
      </w:r>
      <w:r w:rsidRPr="003A2C22">
        <w:rPr>
          <w:rFonts w:ascii="Segoe UI" w:hAnsi="Segoe UI" w:cs="Segoe UI"/>
          <w:b/>
          <w:bCs/>
        </w:rPr>
        <w:t>pencil</w:t>
      </w:r>
      <w:r w:rsidRPr="0082276E">
        <w:rPr>
          <w:rFonts w:ascii="Segoe UI" w:hAnsi="Segoe UI" w:cs="Segoe UI"/>
        </w:rPr>
        <w:t xml:space="preserve"> next to Statement in the top bar and Change Title to “</w:t>
      </w:r>
      <w:r w:rsidRPr="0082276E">
        <w:rPr>
          <w:rFonts w:ascii="Segoe UI" w:hAnsi="Segoe UI" w:cs="Segoe UI"/>
          <w:b/>
          <w:bCs/>
        </w:rPr>
        <w:t>Intro</w:t>
      </w:r>
      <w:r w:rsidRPr="0082276E">
        <w:rPr>
          <w:rFonts w:ascii="Segoe UI" w:hAnsi="Segoe UI" w:cs="Segoe UI"/>
        </w:rPr>
        <w:t>”</w:t>
      </w:r>
      <w:r w:rsidR="00293933">
        <w:rPr>
          <w:rFonts w:ascii="Segoe UI" w:hAnsi="Segoe UI" w:cs="Segoe UI"/>
        </w:rPr>
        <w:t xml:space="preserve">. Click </w:t>
      </w:r>
      <w:r w:rsidR="00293933" w:rsidRPr="00293933">
        <w:rPr>
          <w:rFonts w:ascii="Segoe UI" w:hAnsi="Segoe UI" w:cs="Segoe UI"/>
          <w:b/>
          <w:bCs/>
        </w:rPr>
        <w:t>OK</w:t>
      </w:r>
      <w:r w:rsidR="00293933">
        <w:rPr>
          <w:rFonts w:ascii="Segoe UI" w:hAnsi="Segoe UI" w:cs="Segoe UI"/>
        </w:rPr>
        <w:t>.</w:t>
      </w:r>
    </w:p>
    <w:p w14:paraId="2B368A98" w14:textId="6A152718" w:rsidR="00347213" w:rsidRDefault="00980071" w:rsidP="00875928">
      <w:pPr>
        <w:pStyle w:val="ListParagraph"/>
        <w:shd w:val="clear" w:color="auto" w:fill="FFFFFE"/>
        <w:spacing w:line="285" w:lineRule="atLeast"/>
        <w:rPr>
          <w:rFonts w:ascii="Segoe UI" w:eastAsia="Times New Roman" w:hAnsi="Segoe UI" w:cs="Segoe UI"/>
          <w:b/>
          <w:bCs/>
          <w:color w:val="A31515"/>
          <w:sz w:val="21"/>
          <w:szCs w:val="21"/>
        </w:rPr>
      </w:pPr>
      <w:r w:rsidRPr="007B555A">
        <w:rPr>
          <w:rFonts w:ascii="Segoe UI" w:eastAsia="Times New Roman" w:hAnsi="Segoe UI" w:cs="Segoe UI"/>
          <w:b/>
          <w:bCs/>
          <w:noProof/>
          <w:color w:val="A31515"/>
          <w:sz w:val="21"/>
          <w:szCs w:val="21"/>
        </w:rPr>
        <w:drawing>
          <wp:inline distT="0" distB="0" distL="0" distR="0" wp14:anchorId="4889BD71" wp14:editId="673561A1">
            <wp:extent cx="6362700" cy="2905633"/>
            <wp:effectExtent l="19050" t="19050" r="19050" b="28575"/>
            <wp:docPr id="75" name="Picture 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27"/>
                    <a:stretch>
                      <a:fillRect/>
                    </a:stretch>
                  </pic:blipFill>
                  <pic:spPr>
                    <a:xfrm>
                      <a:off x="0" y="0"/>
                      <a:ext cx="6368815" cy="2908425"/>
                    </a:xfrm>
                    <a:prstGeom prst="rect">
                      <a:avLst/>
                    </a:prstGeom>
                    <a:ln w="6350">
                      <a:solidFill>
                        <a:schemeClr val="tx1"/>
                      </a:solidFill>
                    </a:ln>
                  </pic:spPr>
                </pic:pic>
              </a:graphicData>
            </a:graphic>
          </wp:inline>
        </w:drawing>
      </w:r>
    </w:p>
    <w:p w14:paraId="788B02CE" w14:textId="77777777" w:rsidR="00EF3729" w:rsidRPr="00875928" w:rsidRDefault="00EF3729" w:rsidP="00875928">
      <w:pPr>
        <w:pStyle w:val="ListParagraph"/>
        <w:shd w:val="clear" w:color="auto" w:fill="FFFFFE"/>
        <w:spacing w:line="285" w:lineRule="atLeast"/>
        <w:rPr>
          <w:rFonts w:ascii="Segoe UI" w:eastAsia="Times New Roman" w:hAnsi="Segoe UI" w:cs="Segoe UI"/>
          <w:b/>
          <w:bCs/>
          <w:color w:val="A31515"/>
          <w:sz w:val="21"/>
          <w:szCs w:val="21"/>
        </w:rPr>
      </w:pPr>
    </w:p>
    <w:p w14:paraId="1D829104" w14:textId="11C2E29E" w:rsidR="00347213" w:rsidRDefault="00347213" w:rsidP="00347213">
      <w:pPr>
        <w:pStyle w:val="ListParagraph"/>
        <w:numPr>
          <w:ilvl w:val="0"/>
          <w:numId w:val="77"/>
        </w:numPr>
        <w:spacing w:before="180" w:after="180" w:line="240" w:lineRule="auto"/>
        <w:rPr>
          <w:rFonts w:ascii="Segoe UI" w:hAnsi="Segoe UI" w:cs="Segoe UI"/>
        </w:rPr>
      </w:pPr>
      <w:r w:rsidRPr="00347213">
        <w:rPr>
          <w:rFonts w:ascii="Segoe UI" w:hAnsi="Segoe UI" w:cs="Segoe UI"/>
        </w:rPr>
        <w:t xml:space="preserve">Click </w:t>
      </w:r>
      <w:r w:rsidRPr="00347213">
        <w:rPr>
          <w:rFonts w:ascii="Segoe UI" w:hAnsi="Segoe UI" w:cs="Segoe UI"/>
          <w:b/>
          <w:bCs/>
        </w:rPr>
        <w:t>OK</w:t>
      </w:r>
      <w:r w:rsidRPr="00347213">
        <w:rPr>
          <w:rFonts w:ascii="Segoe UI" w:hAnsi="Segoe UI" w:cs="Segoe UI"/>
        </w:rPr>
        <w:t>.</w:t>
      </w:r>
      <w:r>
        <w:rPr>
          <w:rFonts w:ascii="Segoe UI" w:hAnsi="Segoe UI" w:cs="Segoe UI"/>
        </w:rPr>
        <w:t xml:space="preserve"> You will see the intro statement added to the designer canvas. Double click</w:t>
      </w:r>
      <w:r w:rsidR="00EF3729">
        <w:rPr>
          <w:rFonts w:ascii="Segoe UI" w:hAnsi="Segoe UI" w:cs="Segoe UI"/>
        </w:rPr>
        <w:t xml:space="preserve"> anytime</w:t>
      </w:r>
      <w:r>
        <w:rPr>
          <w:rFonts w:ascii="Segoe UI" w:hAnsi="Segoe UI" w:cs="Segoe UI"/>
        </w:rPr>
        <w:t xml:space="preserve"> to edit.</w:t>
      </w:r>
    </w:p>
    <w:p w14:paraId="678FEA4F" w14:textId="3B140481" w:rsidR="003A1AF9" w:rsidRPr="00875928" w:rsidRDefault="00347213" w:rsidP="00875928">
      <w:pPr>
        <w:pStyle w:val="ListParagraph"/>
        <w:spacing w:before="180" w:after="180" w:line="240" w:lineRule="auto"/>
        <w:rPr>
          <w:rFonts w:ascii="Segoe UI" w:hAnsi="Segoe UI" w:cs="Segoe UI"/>
        </w:rPr>
      </w:pPr>
      <w:r>
        <w:rPr>
          <w:noProof/>
        </w:rPr>
        <w:drawing>
          <wp:inline distT="0" distB="0" distL="0" distR="0" wp14:anchorId="12A6C601" wp14:editId="3C4EB489">
            <wp:extent cx="4008498" cy="2304457"/>
            <wp:effectExtent l="19050" t="19050" r="11430" b="19685"/>
            <wp:docPr id="25" name="Picture 2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graphical user interface&#10;&#10;Description automatically generated"/>
                    <pic:cNvPicPr/>
                  </pic:nvPicPr>
                  <pic:blipFill>
                    <a:blip r:embed="rId128"/>
                    <a:stretch>
                      <a:fillRect/>
                    </a:stretch>
                  </pic:blipFill>
                  <pic:spPr>
                    <a:xfrm>
                      <a:off x="0" y="0"/>
                      <a:ext cx="4016944" cy="2309312"/>
                    </a:xfrm>
                    <a:prstGeom prst="rect">
                      <a:avLst/>
                    </a:prstGeom>
                    <a:ln w="6350">
                      <a:solidFill>
                        <a:schemeClr val="tx1"/>
                      </a:solidFill>
                    </a:ln>
                  </pic:spPr>
                </pic:pic>
              </a:graphicData>
            </a:graphic>
          </wp:inline>
        </w:drawing>
      </w:r>
    </w:p>
    <w:p w14:paraId="286C0139" w14:textId="77777777" w:rsidR="00A420B8" w:rsidRDefault="00A420B8">
      <w:pPr>
        <w:rPr>
          <w:rFonts w:ascii="Segoe UI Semibold" w:hAnsi="Segoe UI Semibold"/>
        </w:rPr>
      </w:pPr>
      <w:r>
        <w:br w:type="page"/>
      </w:r>
    </w:p>
    <w:p w14:paraId="577767ED" w14:textId="29EFE49C" w:rsidR="003A1AF9" w:rsidRPr="00202CD7" w:rsidRDefault="003A1AF9" w:rsidP="00A420B8">
      <w:pPr>
        <w:pStyle w:val="Style1"/>
      </w:pPr>
      <w:r w:rsidRPr="00202CD7">
        <w:lastRenderedPageBreak/>
        <w:t xml:space="preserve">Step 2: Add </w:t>
      </w:r>
      <w:r w:rsidR="00246817">
        <w:t xml:space="preserve">Statement for </w:t>
      </w:r>
      <w:r w:rsidRPr="00202CD7">
        <w:t xml:space="preserve">Medication </w:t>
      </w:r>
      <w:r w:rsidR="00246817" w:rsidRPr="00202CD7">
        <w:t xml:space="preserve">Request </w:t>
      </w:r>
      <w:r w:rsidRPr="00202CD7">
        <w:t>or Live Agent</w:t>
      </w:r>
    </w:p>
    <w:p w14:paraId="77F703DB" w14:textId="6473E6DE" w:rsidR="00875928" w:rsidRPr="00202CD7" w:rsidRDefault="002173E1" w:rsidP="00875928">
      <w:pPr>
        <w:rPr>
          <w:rFonts w:ascii="Segoe UI" w:hAnsi="Segoe UI" w:cs="Segoe UI"/>
        </w:rPr>
      </w:pPr>
      <w:r w:rsidRPr="00202CD7">
        <w:rPr>
          <w:rFonts w:ascii="Segoe UI" w:hAnsi="Segoe UI" w:cs="Segoe UI"/>
        </w:rPr>
        <w:t xml:space="preserve">This section prompts two buttons </w:t>
      </w:r>
      <w:r w:rsidR="00202CD7">
        <w:rPr>
          <w:rFonts w:ascii="Segoe UI" w:hAnsi="Segoe UI" w:cs="Segoe UI"/>
        </w:rPr>
        <w:t>Medication Refill</w:t>
      </w:r>
      <w:r w:rsidRPr="00202CD7">
        <w:rPr>
          <w:rFonts w:ascii="Segoe UI" w:hAnsi="Segoe UI" w:cs="Segoe UI"/>
        </w:rPr>
        <w:t xml:space="preserve"> and Live Agent. When user click any one of the buttons it will set the appropriate text to the variable </w:t>
      </w:r>
      <w:r w:rsidR="00202CD7" w:rsidRPr="00202CD7">
        <w:rPr>
          <w:rFonts w:ascii="Segoe UI" w:hAnsi="Segoe UI" w:cs="Segoe UI"/>
        </w:rPr>
        <w:t>MedicationOrAgent</w:t>
      </w:r>
      <w:r w:rsidR="00875928" w:rsidRPr="00202CD7">
        <w:rPr>
          <w:rFonts w:ascii="Segoe UI" w:hAnsi="Segoe UI" w:cs="Segoe UI"/>
        </w:rPr>
        <w:t>.</w:t>
      </w:r>
    </w:p>
    <w:p w14:paraId="498EDE7B" w14:textId="0DC6544A" w:rsidR="00875928" w:rsidRDefault="002173E1" w:rsidP="00202CD7">
      <w:pPr>
        <w:pStyle w:val="ListParagraph"/>
        <w:numPr>
          <w:ilvl w:val="0"/>
          <w:numId w:val="78"/>
        </w:numPr>
        <w:spacing w:before="180" w:after="180"/>
        <w:rPr>
          <w:rFonts w:ascii="Segoe UI" w:hAnsi="Segoe UI" w:cs="Segoe UI"/>
        </w:rPr>
      </w:pPr>
      <w:r w:rsidRPr="00202CD7">
        <w:rPr>
          <w:rFonts w:ascii="Segoe UI" w:hAnsi="Segoe UI" w:cs="Segoe UI"/>
        </w:rPr>
        <w:t xml:space="preserve">Select </w:t>
      </w:r>
      <w:r w:rsidRPr="00EB26AD">
        <w:rPr>
          <w:rFonts w:ascii="Segoe UI" w:hAnsi="Segoe UI" w:cs="Segoe UI"/>
          <w:b/>
          <w:bCs/>
        </w:rPr>
        <w:t>Prompt</w:t>
      </w:r>
      <w:r w:rsidRPr="00202CD7">
        <w:rPr>
          <w:rFonts w:ascii="Segoe UI" w:hAnsi="Segoe UI" w:cs="Segoe UI"/>
        </w:rPr>
        <w:t xml:space="preserve"> icon and drag down onto canvas</w:t>
      </w:r>
    </w:p>
    <w:p w14:paraId="2A74AF11" w14:textId="303FC44F" w:rsidR="00EB26AD" w:rsidRDefault="00EB26AD" w:rsidP="00EB26AD">
      <w:pPr>
        <w:pStyle w:val="ListParagraph"/>
        <w:spacing w:before="180" w:after="180" w:line="240" w:lineRule="auto"/>
        <w:rPr>
          <w:rFonts w:ascii="Segoe UI" w:hAnsi="Segoe UI" w:cs="Segoe UI"/>
        </w:rPr>
      </w:pPr>
      <w:r>
        <w:rPr>
          <w:noProof/>
        </w:rPr>
        <w:drawing>
          <wp:inline distT="0" distB="0" distL="0" distR="0" wp14:anchorId="195AE2AB" wp14:editId="4EB6770A">
            <wp:extent cx="2088956" cy="593453"/>
            <wp:effectExtent l="19050" t="19050" r="26035" b="16510"/>
            <wp:docPr id="55" name="Picture 55"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474C8A9E" w14:textId="77777777" w:rsidR="00980071" w:rsidRPr="00202CD7" w:rsidRDefault="00980071" w:rsidP="00EB26AD">
      <w:pPr>
        <w:pStyle w:val="ListParagraph"/>
        <w:spacing w:before="180" w:after="180" w:line="240" w:lineRule="auto"/>
        <w:rPr>
          <w:rFonts w:ascii="Segoe UI" w:hAnsi="Segoe UI" w:cs="Segoe UI"/>
        </w:rPr>
      </w:pPr>
    </w:p>
    <w:p w14:paraId="2DF2279E" w14:textId="275D7E64" w:rsidR="00202CD7" w:rsidRPr="00202CD7" w:rsidRDefault="002173E1" w:rsidP="00202CD7">
      <w:pPr>
        <w:pStyle w:val="ListParagraph"/>
        <w:numPr>
          <w:ilvl w:val="0"/>
          <w:numId w:val="78"/>
        </w:numPr>
        <w:spacing w:before="180" w:after="180" w:line="240" w:lineRule="auto"/>
        <w:rPr>
          <w:rFonts w:ascii="Segoe UI" w:hAnsi="Segoe UI" w:cs="Segoe UI"/>
        </w:rPr>
      </w:pPr>
      <w:r w:rsidRPr="00202CD7">
        <w:rPr>
          <w:rFonts w:ascii="Segoe UI" w:hAnsi="Segoe UI" w:cs="Segoe UI"/>
        </w:rPr>
        <w:t>Enter</w:t>
      </w:r>
      <w:r w:rsidR="00202CD7" w:rsidRPr="00202CD7">
        <w:rPr>
          <w:rFonts w:ascii="Segoe UI" w:hAnsi="Segoe UI" w:cs="Segoe UI"/>
        </w:rPr>
        <w:t xml:space="preserve"> the following details:</w:t>
      </w:r>
    </w:p>
    <w:p w14:paraId="0FAEADDF" w14:textId="7CDFCB20" w:rsidR="00202CD7" w:rsidRPr="00202CD7" w:rsidRDefault="002173E1" w:rsidP="00202CD7">
      <w:pPr>
        <w:pStyle w:val="ListParagraph"/>
        <w:numPr>
          <w:ilvl w:val="1"/>
          <w:numId w:val="78"/>
        </w:numPr>
        <w:spacing w:before="180" w:after="180"/>
        <w:rPr>
          <w:rFonts w:ascii="Segoe UI" w:hAnsi="Segoe UI" w:cs="Segoe UI"/>
        </w:rPr>
      </w:pPr>
      <w:r w:rsidRPr="00EB26AD">
        <w:rPr>
          <w:rFonts w:ascii="Segoe UI" w:hAnsi="Segoe UI" w:cs="Segoe UI"/>
          <w:b/>
          <w:bCs/>
        </w:rPr>
        <w:t>Display Text</w:t>
      </w:r>
      <w:r w:rsidRPr="00202CD7">
        <w:rPr>
          <w:rFonts w:ascii="Segoe UI" w:hAnsi="Segoe UI" w:cs="Segoe UI"/>
        </w:rPr>
        <w:t xml:space="preserve">: Would you like to </w:t>
      </w:r>
      <w:r w:rsidR="154A9035" w:rsidRPr="69028EFA">
        <w:rPr>
          <w:rFonts w:ascii="Segoe UI" w:hAnsi="Segoe UI" w:cs="Segoe UI"/>
        </w:rPr>
        <w:t>request a medication refill</w:t>
      </w:r>
      <w:r w:rsidRPr="00202CD7">
        <w:rPr>
          <w:rFonts w:ascii="Segoe UI" w:hAnsi="Segoe UI" w:cs="Segoe UI"/>
        </w:rPr>
        <w:t xml:space="preserve"> or chat with a live agent?</w:t>
      </w:r>
    </w:p>
    <w:p w14:paraId="5E4F86EC" w14:textId="106D932E" w:rsidR="00202CD7" w:rsidRDefault="002173E1" w:rsidP="00202CD7">
      <w:pPr>
        <w:pStyle w:val="ListParagraph"/>
        <w:numPr>
          <w:ilvl w:val="1"/>
          <w:numId w:val="78"/>
        </w:numPr>
        <w:spacing w:before="180" w:after="180"/>
        <w:rPr>
          <w:rFonts w:ascii="Segoe UI" w:hAnsi="Segoe UI" w:cs="Segoe UI"/>
        </w:rPr>
      </w:pPr>
      <w:r w:rsidRPr="00EB26AD">
        <w:rPr>
          <w:rFonts w:ascii="Segoe UI" w:hAnsi="Segoe UI" w:cs="Segoe UI"/>
          <w:b/>
          <w:bCs/>
        </w:rPr>
        <w:t>Variable name</w:t>
      </w:r>
      <w:r w:rsidR="00EB26AD">
        <w:rPr>
          <w:rFonts w:ascii="Segoe UI" w:hAnsi="Segoe UI" w:cs="Segoe UI"/>
          <w:b/>
          <w:bCs/>
        </w:rPr>
        <w:t>:</w:t>
      </w:r>
      <w:r w:rsidRPr="00202CD7">
        <w:rPr>
          <w:rFonts w:ascii="Segoe UI" w:hAnsi="Segoe UI" w:cs="Segoe UI"/>
        </w:rPr>
        <w:t xml:space="preserve"> </w:t>
      </w:r>
      <w:r w:rsidR="00202CD7" w:rsidRPr="00202CD7">
        <w:rPr>
          <w:rFonts w:ascii="Segoe UI" w:hAnsi="Segoe UI" w:cs="Segoe UI"/>
        </w:rPr>
        <w:t>MedicationOrAgent</w:t>
      </w:r>
    </w:p>
    <w:p w14:paraId="4453C86D" w14:textId="522F27A9" w:rsidR="00202CD7" w:rsidRDefault="00202CD7" w:rsidP="00202CD7">
      <w:pPr>
        <w:pStyle w:val="ListParagraph"/>
        <w:numPr>
          <w:ilvl w:val="1"/>
          <w:numId w:val="78"/>
        </w:numPr>
        <w:spacing w:before="180" w:after="180"/>
        <w:rPr>
          <w:rFonts w:ascii="Segoe UI" w:hAnsi="Segoe UI" w:cs="Segoe UI"/>
        </w:rPr>
      </w:pPr>
      <w:r w:rsidRPr="00EB26AD">
        <w:rPr>
          <w:rFonts w:ascii="Segoe UI" w:hAnsi="Segoe UI" w:cs="Segoe UI"/>
          <w:b/>
          <w:bCs/>
        </w:rPr>
        <w:t>D</w:t>
      </w:r>
      <w:r w:rsidR="002173E1" w:rsidRPr="00EB26AD">
        <w:rPr>
          <w:rFonts w:ascii="Segoe UI" w:hAnsi="Segoe UI" w:cs="Segoe UI"/>
          <w:b/>
          <w:bCs/>
        </w:rPr>
        <w:t>ata type</w:t>
      </w:r>
      <w:r w:rsidR="00EB26AD">
        <w:rPr>
          <w:rFonts w:ascii="Segoe UI" w:hAnsi="Segoe UI" w:cs="Segoe UI"/>
        </w:rPr>
        <w:t>:</w:t>
      </w:r>
      <w:r w:rsidR="002173E1" w:rsidRPr="00202CD7">
        <w:rPr>
          <w:rFonts w:ascii="Segoe UI" w:hAnsi="Segoe UI" w:cs="Segoe UI"/>
        </w:rPr>
        <w:t xml:space="preserve"> string</w:t>
      </w:r>
    </w:p>
    <w:p w14:paraId="337185FF" w14:textId="4723BCDE" w:rsidR="00980071" w:rsidRPr="00D61823" w:rsidRDefault="00EB26AD" w:rsidP="00D61823">
      <w:pPr>
        <w:pStyle w:val="ListParagraph"/>
        <w:numPr>
          <w:ilvl w:val="1"/>
          <w:numId w:val="78"/>
        </w:numPr>
        <w:spacing w:before="180" w:after="180" w:line="240" w:lineRule="auto"/>
        <w:rPr>
          <w:rFonts w:ascii="Segoe UI" w:hAnsi="Segoe UI" w:cs="Segoe UI"/>
        </w:rPr>
      </w:pPr>
      <w:r w:rsidRPr="00202CD7">
        <w:rPr>
          <w:rFonts w:ascii="Segoe UI" w:hAnsi="Segoe UI" w:cs="Segoe UI"/>
        </w:rPr>
        <w:t xml:space="preserve">Rename title to </w:t>
      </w:r>
      <w:r w:rsidR="00173BDF">
        <w:rPr>
          <w:rFonts w:ascii="Segoe UI" w:hAnsi="Segoe UI" w:cs="Segoe UI"/>
          <w:b/>
          <w:bCs/>
        </w:rPr>
        <w:t>MedOrAgent</w:t>
      </w:r>
      <w:r w:rsidRPr="00202CD7">
        <w:rPr>
          <w:rFonts w:ascii="Segoe UI" w:hAnsi="Segoe UI" w:cs="Segoe UI"/>
        </w:rPr>
        <w:t>.</w:t>
      </w:r>
    </w:p>
    <w:p w14:paraId="54365D67" w14:textId="6D17F641" w:rsidR="000934CF" w:rsidRDefault="000934CF" w:rsidP="00D61823">
      <w:pPr>
        <w:pStyle w:val="ListParagraph"/>
        <w:numPr>
          <w:ilvl w:val="1"/>
          <w:numId w:val="78"/>
        </w:numPr>
        <w:spacing w:before="180" w:after="180"/>
        <w:rPr>
          <w:rFonts w:ascii="Segoe UI" w:hAnsi="Segoe UI" w:cs="Segoe UI"/>
        </w:rPr>
      </w:pPr>
      <w:r w:rsidRPr="00202CD7">
        <w:rPr>
          <w:rFonts w:ascii="Segoe UI" w:hAnsi="Segoe UI" w:cs="Segoe UI"/>
        </w:rPr>
        <w:t xml:space="preserve">Click </w:t>
      </w:r>
      <w:r w:rsidRPr="00F17C30">
        <w:rPr>
          <w:rFonts w:ascii="Segoe UI" w:hAnsi="Segoe UI" w:cs="Segoe UI"/>
          <w:b/>
          <w:bCs/>
        </w:rPr>
        <w:t>Cards</w:t>
      </w:r>
      <w:r w:rsidRPr="00202CD7">
        <w:rPr>
          <w:rFonts w:ascii="Segoe UI" w:hAnsi="Segoe UI" w:cs="Segoe UI"/>
        </w:rPr>
        <w:t xml:space="preserve"> button</w:t>
      </w:r>
      <w:r w:rsidR="00F17C30">
        <w:rPr>
          <w:rFonts w:ascii="Segoe UI" w:hAnsi="Segoe UI" w:cs="Segoe UI"/>
        </w:rPr>
        <w:t>.</w:t>
      </w:r>
    </w:p>
    <w:p w14:paraId="084298F8" w14:textId="0E3D977B" w:rsidR="00EB26AD" w:rsidRDefault="00B81EA5" w:rsidP="00D61823">
      <w:pPr>
        <w:pStyle w:val="ListParagraph"/>
        <w:spacing w:before="180" w:after="180"/>
        <w:rPr>
          <w:rFonts w:ascii="Segoe UI" w:hAnsi="Segoe UI" w:cs="Segoe UI"/>
        </w:rPr>
      </w:pPr>
      <w:r w:rsidRPr="00E71810">
        <w:rPr>
          <w:rFonts w:ascii="Segoe UI" w:hAnsi="Segoe UI" w:cs="Segoe UI"/>
          <w:noProof/>
        </w:rPr>
        <w:drawing>
          <wp:inline distT="0" distB="0" distL="0" distR="0" wp14:anchorId="6BE8F3F1" wp14:editId="62E34F79">
            <wp:extent cx="5254699" cy="4046605"/>
            <wp:effectExtent l="19050" t="19050" r="22225" b="11430"/>
            <wp:docPr id="82" name="Picture 8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 Teams&#10;&#10;Description automatically generated"/>
                    <pic:cNvPicPr/>
                  </pic:nvPicPr>
                  <pic:blipFill>
                    <a:blip r:embed="rId129"/>
                    <a:stretch>
                      <a:fillRect/>
                    </a:stretch>
                  </pic:blipFill>
                  <pic:spPr>
                    <a:xfrm>
                      <a:off x="0" y="0"/>
                      <a:ext cx="5263677" cy="4053519"/>
                    </a:xfrm>
                    <a:prstGeom prst="rect">
                      <a:avLst/>
                    </a:prstGeom>
                    <a:ln w="6350">
                      <a:solidFill>
                        <a:schemeClr val="tx1"/>
                      </a:solidFill>
                    </a:ln>
                  </pic:spPr>
                </pic:pic>
              </a:graphicData>
            </a:graphic>
          </wp:inline>
        </w:drawing>
      </w:r>
    </w:p>
    <w:p w14:paraId="326CCF62" w14:textId="77777777" w:rsidR="00F17C30" w:rsidRPr="00202CD7" w:rsidRDefault="00F17C30" w:rsidP="00EB26AD">
      <w:pPr>
        <w:pStyle w:val="ListParagraph"/>
        <w:spacing w:before="180" w:after="180" w:line="240" w:lineRule="auto"/>
        <w:rPr>
          <w:rFonts w:ascii="Segoe UI" w:hAnsi="Segoe UI" w:cs="Segoe UI"/>
        </w:rPr>
      </w:pPr>
    </w:p>
    <w:p w14:paraId="4AFE8210" w14:textId="135CBD1E" w:rsidR="000934CF" w:rsidRDefault="000934CF" w:rsidP="00202CD7">
      <w:pPr>
        <w:pStyle w:val="ListParagraph"/>
        <w:numPr>
          <w:ilvl w:val="0"/>
          <w:numId w:val="78"/>
        </w:numPr>
        <w:spacing w:before="180" w:after="180"/>
        <w:rPr>
          <w:rFonts w:ascii="Segoe UI" w:hAnsi="Segoe UI" w:cs="Segoe UI"/>
        </w:rPr>
      </w:pPr>
      <w:r w:rsidRPr="00202CD7">
        <w:rPr>
          <w:rFonts w:ascii="Segoe UI" w:hAnsi="Segoe UI" w:cs="Segoe UI"/>
        </w:rPr>
        <w:t xml:space="preserve">Select </w:t>
      </w:r>
      <w:r w:rsidRPr="00F17C30">
        <w:rPr>
          <w:rFonts w:ascii="Segoe UI" w:hAnsi="Segoe UI" w:cs="Segoe UI"/>
          <w:b/>
          <w:bCs/>
        </w:rPr>
        <w:t>Add Card</w:t>
      </w:r>
      <w:r w:rsidR="00F17C30">
        <w:rPr>
          <w:rFonts w:ascii="Segoe UI" w:hAnsi="Segoe UI" w:cs="Segoe UI"/>
        </w:rPr>
        <w:t>.</w:t>
      </w:r>
    </w:p>
    <w:p w14:paraId="3E1ACDD4" w14:textId="78D5B841" w:rsidR="00EB26AD" w:rsidRDefault="00EB26AD" w:rsidP="00EB26AD">
      <w:pPr>
        <w:pStyle w:val="ListParagraph"/>
        <w:spacing w:before="180" w:after="180"/>
        <w:rPr>
          <w:rFonts w:ascii="Segoe UI" w:hAnsi="Segoe UI" w:cs="Segoe UI"/>
        </w:rPr>
      </w:pPr>
      <w:r w:rsidRPr="00875928">
        <w:rPr>
          <w:noProof/>
        </w:rPr>
        <w:drawing>
          <wp:inline distT="0" distB="0" distL="0" distR="0" wp14:anchorId="5FDE498B" wp14:editId="1EF2B8DC">
            <wp:extent cx="5099685" cy="1602151"/>
            <wp:effectExtent l="19050" t="19050" r="24765" b="17145"/>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chart&#10;&#10;Description automatically generated"/>
                    <pic:cNvPicPr/>
                  </pic:nvPicPr>
                  <pic:blipFill>
                    <a:blip r:embed="rId130"/>
                    <a:stretch>
                      <a:fillRect/>
                    </a:stretch>
                  </pic:blipFill>
                  <pic:spPr>
                    <a:xfrm>
                      <a:off x="0" y="0"/>
                      <a:ext cx="5138490" cy="1614342"/>
                    </a:xfrm>
                    <a:prstGeom prst="rect">
                      <a:avLst/>
                    </a:prstGeom>
                    <a:ln w="6350">
                      <a:solidFill>
                        <a:schemeClr val="tx1"/>
                      </a:solidFill>
                    </a:ln>
                  </pic:spPr>
                </pic:pic>
              </a:graphicData>
            </a:graphic>
          </wp:inline>
        </w:drawing>
      </w:r>
    </w:p>
    <w:p w14:paraId="5A4D5CE8" w14:textId="77777777" w:rsidR="00FC2DE4" w:rsidRPr="00202CD7" w:rsidRDefault="00FC2DE4" w:rsidP="00EB26AD">
      <w:pPr>
        <w:pStyle w:val="ListParagraph"/>
        <w:spacing w:before="180" w:after="180" w:line="240" w:lineRule="auto"/>
        <w:rPr>
          <w:rFonts w:ascii="Segoe UI" w:hAnsi="Segoe UI" w:cs="Segoe UI"/>
        </w:rPr>
      </w:pPr>
    </w:p>
    <w:p w14:paraId="29F119C9" w14:textId="3735D6BA" w:rsidR="000934CF" w:rsidRDefault="000934CF" w:rsidP="00202CD7">
      <w:pPr>
        <w:pStyle w:val="ListParagraph"/>
        <w:numPr>
          <w:ilvl w:val="0"/>
          <w:numId w:val="78"/>
        </w:numPr>
        <w:spacing w:before="180" w:after="180"/>
        <w:rPr>
          <w:rFonts w:ascii="Segoe UI" w:hAnsi="Segoe UI" w:cs="Segoe UI"/>
        </w:rPr>
      </w:pPr>
      <w:r w:rsidRPr="00202CD7">
        <w:rPr>
          <w:rFonts w:ascii="Segoe UI" w:hAnsi="Segoe UI" w:cs="Segoe UI"/>
        </w:rPr>
        <w:t xml:space="preserve">Select Card Type as </w:t>
      </w:r>
      <w:r w:rsidRPr="00F17C30">
        <w:rPr>
          <w:rFonts w:ascii="Segoe UI" w:hAnsi="Segoe UI" w:cs="Segoe UI"/>
          <w:b/>
          <w:bCs/>
        </w:rPr>
        <w:t>HeroCar</w:t>
      </w:r>
      <w:r w:rsidR="009E6FBE">
        <w:rPr>
          <w:rFonts w:ascii="Segoe UI" w:hAnsi="Segoe UI" w:cs="Segoe UI"/>
          <w:b/>
          <w:bCs/>
        </w:rPr>
        <w:t xml:space="preserve">d. </w:t>
      </w:r>
      <w:r w:rsidR="009E6FBE" w:rsidRPr="00EF4288">
        <w:rPr>
          <w:rFonts w:ascii="Segoe UI" w:hAnsi="Segoe UI" w:cs="Segoe UI"/>
        </w:rPr>
        <w:t>Leave title blank</w:t>
      </w:r>
      <w:r w:rsidR="009E6FBE">
        <w:rPr>
          <w:rFonts w:ascii="Segoe UI" w:hAnsi="Segoe UI" w:cs="Segoe UI"/>
        </w:rPr>
        <w:t xml:space="preserve"> as we already prompted with display text.</w:t>
      </w:r>
    </w:p>
    <w:p w14:paraId="4CEF6F98" w14:textId="72F1C3CA" w:rsidR="001419C2" w:rsidRPr="001419C2" w:rsidRDefault="001419C2" w:rsidP="00202CD7">
      <w:pPr>
        <w:pStyle w:val="ListParagraph"/>
        <w:numPr>
          <w:ilvl w:val="0"/>
          <w:numId w:val="78"/>
        </w:numPr>
        <w:spacing w:before="180" w:after="180"/>
        <w:rPr>
          <w:rFonts w:ascii="Segoe UI" w:hAnsi="Segoe UI" w:cs="Segoe UI"/>
        </w:rPr>
      </w:pPr>
      <w:r w:rsidRPr="001419C2">
        <w:rPr>
          <w:rFonts w:ascii="Segoe UI" w:hAnsi="Segoe UI" w:cs="Segoe UI"/>
          <w:noProof/>
        </w:rPr>
        <w:t xml:space="preserve">Click </w:t>
      </w:r>
      <w:r w:rsidRPr="001419C2">
        <w:rPr>
          <w:rFonts w:ascii="Segoe UI" w:hAnsi="Segoe UI" w:cs="Segoe UI"/>
          <w:b/>
          <w:bCs/>
          <w:noProof/>
        </w:rPr>
        <w:t>Add Action</w:t>
      </w:r>
      <w:r w:rsidRPr="001419C2">
        <w:rPr>
          <w:rFonts w:ascii="Segoe UI" w:hAnsi="Segoe UI" w:cs="Segoe UI"/>
          <w:noProof/>
        </w:rPr>
        <w:t xml:space="preserve"> button twice to add two actions</w:t>
      </w:r>
      <w:r>
        <w:rPr>
          <w:rFonts w:ascii="Segoe UI" w:hAnsi="Segoe UI" w:cs="Segoe UI"/>
        </w:rPr>
        <w:t>:</w:t>
      </w:r>
    </w:p>
    <w:p w14:paraId="00CDAB36" w14:textId="01E518A7" w:rsidR="00424589" w:rsidRDefault="00424589" w:rsidP="001419C2">
      <w:pPr>
        <w:pStyle w:val="ListParagraph"/>
        <w:numPr>
          <w:ilvl w:val="1"/>
          <w:numId w:val="78"/>
        </w:numPr>
        <w:spacing w:before="180" w:after="180"/>
        <w:rPr>
          <w:rFonts w:ascii="Segoe UI" w:hAnsi="Segoe UI" w:cs="Segoe UI"/>
        </w:rPr>
      </w:pPr>
      <w:r>
        <w:rPr>
          <w:rFonts w:ascii="Segoe UI" w:hAnsi="Segoe UI" w:cs="Segoe UI"/>
        </w:rPr>
        <w:t>For the first action, select the following:</w:t>
      </w:r>
    </w:p>
    <w:p w14:paraId="32F6C747" w14:textId="5026D96A" w:rsidR="00424589" w:rsidRDefault="00424589" w:rsidP="001419C2">
      <w:pPr>
        <w:pStyle w:val="ListParagraph"/>
        <w:numPr>
          <w:ilvl w:val="2"/>
          <w:numId w:val="78"/>
        </w:numPr>
        <w:spacing w:before="180" w:after="180"/>
        <w:rPr>
          <w:rFonts w:ascii="Segoe UI" w:hAnsi="Segoe UI" w:cs="Segoe UI"/>
        </w:rPr>
      </w:pPr>
      <w:r>
        <w:rPr>
          <w:rFonts w:ascii="Segoe UI" w:hAnsi="Segoe UI" w:cs="Segoe UI"/>
        </w:rPr>
        <w:t>Action type: imBack</w:t>
      </w:r>
    </w:p>
    <w:p w14:paraId="5C73E868" w14:textId="62AA0C19" w:rsidR="00424589" w:rsidRDefault="00424589" w:rsidP="001419C2">
      <w:pPr>
        <w:pStyle w:val="ListParagraph"/>
        <w:numPr>
          <w:ilvl w:val="2"/>
          <w:numId w:val="78"/>
        </w:numPr>
        <w:spacing w:before="180" w:after="180"/>
        <w:rPr>
          <w:rFonts w:ascii="Segoe UI" w:hAnsi="Segoe UI" w:cs="Segoe UI"/>
        </w:rPr>
      </w:pPr>
      <w:r>
        <w:rPr>
          <w:rFonts w:ascii="Segoe UI" w:hAnsi="Segoe UI" w:cs="Segoe UI"/>
        </w:rPr>
        <w:t>Action value: MedicationRefill</w:t>
      </w:r>
    </w:p>
    <w:p w14:paraId="64A9A903" w14:textId="624E380B" w:rsidR="00424589" w:rsidRDefault="00424589" w:rsidP="001419C2">
      <w:pPr>
        <w:pStyle w:val="ListParagraph"/>
        <w:numPr>
          <w:ilvl w:val="2"/>
          <w:numId w:val="78"/>
        </w:numPr>
        <w:spacing w:before="180" w:after="180"/>
        <w:rPr>
          <w:rFonts w:ascii="Segoe UI" w:hAnsi="Segoe UI" w:cs="Segoe UI"/>
        </w:rPr>
      </w:pPr>
      <w:r>
        <w:rPr>
          <w:rFonts w:ascii="Segoe UI" w:hAnsi="Segoe UI" w:cs="Segoe UI"/>
        </w:rPr>
        <w:t>Action title: “Medication Refill”</w:t>
      </w:r>
    </w:p>
    <w:p w14:paraId="00513166" w14:textId="6D857EAD" w:rsidR="00424589" w:rsidRDefault="00424589" w:rsidP="001419C2">
      <w:pPr>
        <w:pStyle w:val="ListParagraph"/>
        <w:numPr>
          <w:ilvl w:val="1"/>
          <w:numId w:val="78"/>
        </w:numPr>
        <w:spacing w:before="180" w:after="180"/>
        <w:rPr>
          <w:rFonts w:ascii="Segoe UI" w:hAnsi="Segoe UI" w:cs="Segoe UI"/>
        </w:rPr>
      </w:pPr>
      <w:r>
        <w:rPr>
          <w:rFonts w:ascii="Segoe UI" w:hAnsi="Segoe UI" w:cs="Segoe UI"/>
        </w:rPr>
        <w:t>For the second action, fill in the following:</w:t>
      </w:r>
    </w:p>
    <w:p w14:paraId="48E41D56" w14:textId="6508965F" w:rsidR="00424589" w:rsidRDefault="00424589" w:rsidP="001419C2">
      <w:pPr>
        <w:pStyle w:val="ListParagraph"/>
        <w:numPr>
          <w:ilvl w:val="2"/>
          <w:numId w:val="78"/>
        </w:numPr>
        <w:spacing w:before="180" w:after="180"/>
        <w:rPr>
          <w:rFonts w:ascii="Segoe UI" w:hAnsi="Segoe UI" w:cs="Segoe UI"/>
        </w:rPr>
      </w:pPr>
      <w:r>
        <w:rPr>
          <w:rFonts w:ascii="Segoe UI" w:hAnsi="Segoe UI" w:cs="Segoe UI"/>
        </w:rPr>
        <w:t>Action type: imBack</w:t>
      </w:r>
    </w:p>
    <w:p w14:paraId="13319300" w14:textId="431DD3FC" w:rsidR="00424589" w:rsidRDefault="00424589" w:rsidP="001419C2">
      <w:pPr>
        <w:pStyle w:val="ListParagraph"/>
        <w:numPr>
          <w:ilvl w:val="2"/>
          <w:numId w:val="78"/>
        </w:numPr>
        <w:spacing w:before="180" w:after="180"/>
        <w:rPr>
          <w:rFonts w:ascii="Segoe UI" w:hAnsi="Segoe UI" w:cs="Segoe UI"/>
        </w:rPr>
      </w:pPr>
      <w:r>
        <w:rPr>
          <w:rFonts w:ascii="Segoe UI" w:hAnsi="Segoe UI" w:cs="Segoe UI"/>
        </w:rPr>
        <w:t>Action value: LiveAgent</w:t>
      </w:r>
    </w:p>
    <w:p w14:paraId="1F2D177A" w14:textId="27C7BC0B" w:rsidR="00424589" w:rsidRPr="00FC2DE4" w:rsidRDefault="00424589" w:rsidP="001419C2">
      <w:pPr>
        <w:pStyle w:val="ListParagraph"/>
        <w:numPr>
          <w:ilvl w:val="2"/>
          <w:numId w:val="78"/>
        </w:numPr>
        <w:spacing w:before="180" w:after="180"/>
        <w:rPr>
          <w:rFonts w:ascii="Segoe UI" w:hAnsi="Segoe UI" w:cs="Segoe UI"/>
        </w:rPr>
      </w:pPr>
      <w:r>
        <w:rPr>
          <w:rFonts w:ascii="Segoe UI" w:hAnsi="Segoe UI" w:cs="Segoe UI"/>
        </w:rPr>
        <w:t>Action title: “Live Agent”</w:t>
      </w:r>
    </w:p>
    <w:p w14:paraId="09C85533" w14:textId="4835DCB9" w:rsidR="000934CF" w:rsidRDefault="001C6823" w:rsidP="008051C9">
      <w:pPr>
        <w:pStyle w:val="ListParagraph"/>
        <w:spacing w:before="180" w:after="180"/>
        <w:rPr>
          <w:rFonts w:ascii="Segoe UI" w:hAnsi="Segoe UI" w:cs="Segoe UI"/>
        </w:rPr>
      </w:pPr>
      <w:r w:rsidRPr="00024A3A">
        <w:rPr>
          <w:rFonts w:ascii="Segoe UI" w:hAnsi="Segoe UI" w:cs="Segoe UI"/>
          <w:noProof/>
        </w:rPr>
        <w:drawing>
          <wp:inline distT="0" distB="0" distL="0" distR="0" wp14:anchorId="55617827" wp14:editId="174B4CEF">
            <wp:extent cx="6238875" cy="5476346"/>
            <wp:effectExtent l="19050" t="19050" r="9525" b="10160"/>
            <wp:docPr id="76" name="Picture 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31"/>
                    <a:stretch>
                      <a:fillRect/>
                    </a:stretch>
                  </pic:blipFill>
                  <pic:spPr>
                    <a:xfrm>
                      <a:off x="0" y="0"/>
                      <a:ext cx="6240412" cy="5477695"/>
                    </a:xfrm>
                    <a:prstGeom prst="rect">
                      <a:avLst/>
                    </a:prstGeom>
                    <a:ln w="6350">
                      <a:solidFill>
                        <a:schemeClr val="tx1"/>
                      </a:solidFill>
                    </a:ln>
                  </pic:spPr>
                </pic:pic>
              </a:graphicData>
            </a:graphic>
          </wp:inline>
        </w:drawing>
      </w:r>
    </w:p>
    <w:p w14:paraId="3E6F5284" w14:textId="77777777" w:rsidR="008051C9" w:rsidRPr="008051C9" w:rsidRDefault="008051C9" w:rsidP="008051C9">
      <w:pPr>
        <w:pStyle w:val="ListParagraph"/>
        <w:spacing w:before="180" w:after="180" w:line="240" w:lineRule="auto"/>
        <w:rPr>
          <w:rFonts w:ascii="Segoe UI" w:hAnsi="Segoe UI" w:cs="Segoe UI"/>
        </w:rPr>
      </w:pPr>
    </w:p>
    <w:p w14:paraId="7C44FAAF" w14:textId="41A213D5" w:rsidR="00980071" w:rsidRPr="00504DE1" w:rsidRDefault="000934CF" w:rsidP="00504DE1">
      <w:pPr>
        <w:pStyle w:val="ListParagraph"/>
        <w:numPr>
          <w:ilvl w:val="0"/>
          <w:numId w:val="78"/>
        </w:numPr>
        <w:spacing w:before="180" w:after="180"/>
        <w:rPr>
          <w:rFonts w:ascii="Segoe UI" w:hAnsi="Segoe UI" w:cs="Segoe UI"/>
        </w:rPr>
      </w:pPr>
      <w:r w:rsidRPr="008051C9">
        <w:rPr>
          <w:rFonts w:ascii="Segoe UI" w:hAnsi="Segoe UI" w:cs="Segoe UI"/>
        </w:rPr>
        <w:lastRenderedPageBreak/>
        <w:t>Click Ok three times to get back to designer</w:t>
      </w:r>
      <w:r w:rsidR="00504DE1" w:rsidRPr="007616F5">
        <w:rPr>
          <w:rFonts w:ascii="Segoe UI" w:hAnsi="Segoe UI" w:cs="Segoe UI"/>
          <w:noProof/>
        </w:rPr>
        <w:drawing>
          <wp:inline distT="0" distB="0" distL="0" distR="0" wp14:anchorId="1FED4934" wp14:editId="0E13FCB6">
            <wp:extent cx="5715323" cy="2146950"/>
            <wp:effectExtent l="19050" t="19050" r="19050" b="24765"/>
            <wp:docPr id="85" name="Picture 85"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hape&#10;&#10;Description automatically generated with medium confidence"/>
                    <pic:cNvPicPr/>
                  </pic:nvPicPr>
                  <pic:blipFill>
                    <a:blip r:embed="rId132"/>
                    <a:stretch>
                      <a:fillRect/>
                    </a:stretch>
                  </pic:blipFill>
                  <pic:spPr>
                    <a:xfrm>
                      <a:off x="0" y="0"/>
                      <a:ext cx="5756868" cy="2162556"/>
                    </a:xfrm>
                    <a:prstGeom prst="rect">
                      <a:avLst/>
                    </a:prstGeom>
                    <a:ln w="6350">
                      <a:solidFill>
                        <a:schemeClr val="tx1"/>
                      </a:solidFill>
                    </a:ln>
                  </pic:spPr>
                </pic:pic>
              </a:graphicData>
            </a:graphic>
          </wp:inline>
        </w:drawing>
      </w:r>
    </w:p>
    <w:p w14:paraId="2C92F57F" w14:textId="552E7625" w:rsidR="00C74925" w:rsidRDefault="0000193D" w:rsidP="008051C9">
      <w:pPr>
        <w:pStyle w:val="ListParagraph"/>
        <w:spacing w:before="180" w:after="180"/>
        <w:rPr>
          <w:rFonts w:ascii="Segoe UI" w:hAnsi="Segoe UI" w:cs="Segoe UI"/>
        </w:rPr>
      </w:pPr>
      <w:r w:rsidRPr="00B45404">
        <w:rPr>
          <w:rFonts w:ascii="Segoe UI" w:hAnsi="Segoe UI" w:cs="Segoe UI"/>
          <w:noProof/>
        </w:rPr>
        <w:drawing>
          <wp:inline distT="0" distB="0" distL="0" distR="0" wp14:anchorId="7277497F" wp14:editId="1AFD3BF9">
            <wp:extent cx="5715000" cy="4377795"/>
            <wp:effectExtent l="19050" t="19050" r="19050" b="22860"/>
            <wp:docPr id="83" name="Picture 83"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 Teams&#10;&#10;Description automatically generated"/>
                    <pic:cNvPicPr/>
                  </pic:nvPicPr>
                  <pic:blipFill>
                    <a:blip r:embed="rId133"/>
                    <a:stretch>
                      <a:fillRect/>
                    </a:stretch>
                  </pic:blipFill>
                  <pic:spPr>
                    <a:xfrm>
                      <a:off x="0" y="0"/>
                      <a:ext cx="5725230" cy="4385631"/>
                    </a:xfrm>
                    <a:prstGeom prst="rect">
                      <a:avLst/>
                    </a:prstGeom>
                    <a:ln w="6350">
                      <a:solidFill>
                        <a:schemeClr val="tx1"/>
                      </a:solidFill>
                    </a:ln>
                  </pic:spPr>
                </pic:pic>
              </a:graphicData>
            </a:graphic>
          </wp:inline>
        </w:drawing>
      </w:r>
    </w:p>
    <w:p w14:paraId="79CD356F" w14:textId="77777777" w:rsidR="008051C9" w:rsidRPr="008051C9" w:rsidRDefault="008051C9" w:rsidP="008051C9">
      <w:pPr>
        <w:pStyle w:val="ListParagraph"/>
        <w:spacing w:before="180" w:after="180"/>
        <w:rPr>
          <w:rFonts w:ascii="Segoe UI" w:hAnsi="Segoe UI" w:cs="Segoe UI"/>
        </w:rPr>
      </w:pPr>
    </w:p>
    <w:p w14:paraId="1CC02D7C" w14:textId="22B19550" w:rsidR="008051C9" w:rsidRDefault="000934CF" w:rsidP="008051C9">
      <w:pPr>
        <w:pStyle w:val="ListParagraph"/>
        <w:numPr>
          <w:ilvl w:val="0"/>
          <w:numId w:val="78"/>
        </w:numPr>
        <w:spacing w:before="180" w:after="180"/>
        <w:rPr>
          <w:rFonts w:ascii="Segoe UI" w:hAnsi="Segoe UI" w:cs="Segoe UI"/>
          <w:noProof/>
        </w:rPr>
      </w:pPr>
      <w:r w:rsidRPr="00D1475B">
        <w:rPr>
          <w:rFonts w:ascii="Segoe UI" w:hAnsi="Segoe UI" w:cs="Segoe UI"/>
        </w:rPr>
        <w:t xml:space="preserve">Connect Intro and Appointment boxes. </w:t>
      </w:r>
      <w:r w:rsidR="00D51401">
        <w:rPr>
          <w:rFonts w:ascii="Segoe UI" w:hAnsi="Segoe UI" w:cs="Segoe UI"/>
        </w:rPr>
        <w:t>Select the bottom circle on intro and drag it to the top circle on the new promp</w:t>
      </w:r>
      <w:r w:rsidR="00173BDF">
        <w:rPr>
          <w:rFonts w:ascii="Segoe UI" w:hAnsi="Segoe UI" w:cs="Segoe UI"/>
        </w:rPr>
        <w:t>t</w:t>
      </w:r>
      <w:r w:rsidR="00D51401">
        <w:rPr>
          <w:rFonts w:ascii="Segoe UI" w:hAnsi="Segoe UI" w:cs="Segoe UI"/>
        </w:rPr>
        <w:t xml:space="preserve">. </w:t>
      </w:r>
      <w:r w:rsidR="008051C9">
        <w:rPr>
          <w:rFonts w:ascii="Segoe UI" w:hAnsi="Segoe UI" w:cs="Segoe UI"/>
        </w:rPr>
        <w:t>An arrow will automatically appear</w:t>
      </w:r>
      <w:r w:rsidR="008051C9" w:rsidRPr="00D1475B">
        <w:rPr>
          <w:rFonts w:ascii="Segoe UI" w:hAnsi="Segoe UI" w:cs="Segoe UI"/>
          <w:noProof/>
        </w:rPr>
        <w:t xml:space="preserve"> when you try to connect Intro and </w:t>
      </w:r>
      <w:r w:rsidR="00173BDF">
        <w:rPr>
          <w:rFonts w:ascii="Segoe UI" w:hAnsi="Segoe UI" w:cs="Segoe UI"/>
          <w:noProof/>
        </w:rPr>
        <w:t>MedOrAgent</w:t>
      </w:r>
      <w:r w:rsidR="008051C9" w:rsidRPr="00D1475B">
        <w:rPr>
          <w:rFonts w:ascii="Segoe UI" w:hAnsi="Segoe UI" w:cs="Segoe UI"/>
          <w:noProof/>
        </w:rPr>
        <w:t xml:space="preserve"> boxes using ellipse pointer</w:t>
      </w:r>
      <w:r w:rsidR="008051C9">
        <w:rPr>
          <w:rFonts w:ascii="Segoe UI" w:hAnsi="Segoe UI" w:cs="Segoe UI"/>
          <w:noProof/>
        </w:rPr>
        <w:t>.</w:t>
      </w:r>
    </w:p>
    <w:p w14:paraId="16E2E4FA" w14:textId="4FFC2216" w:rsidR="00C37DBE" w:rsidRDefault="00173BDF" w:rsidP="002B380D">
      <w:pPr>
        <w:pStyle w:val="ListParagraph"/>
        <w:spacing w:before="180" w:after="180"/>
        <w:rPr>
          <w:rFonts w:ascii="Segoe UI" w:hAnsi="Segoe UI" w:cs="Segoe UI"/>
          <w:noProof/>
        </w:rPr>
      </w:pPr>
      <w:r w:rsidRPr="008B51E5">
        <w:rPr>
          <w:noProof/>
        </w:rPr>
        <w:drawing>
          <wp:inline distT="0" distB="0" distL="0" distR="0" wp14:anchorId="16B47CD6" wp14:editId="2525E53A">
            <wp:extent cx="1182429" cy="1298495"/>
            <wp:effectExtent l="19050" t="19050" r="17780" b="1651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134"/>
                    <a:stretch>
                      <a:fillRect/>
                    </a:stretch>
                  </pic:blipFill>
                  <pic:spPr>
                    <a:xfrm>
                      <a:off x="0" y="0"/>
                      <a:ext cx="1186682" cy="1303165"/>
                    </a:xfrm>
                    <a:prstGeom prst="rect">
                      <a:avLst/>
                    </a:prstGeom>
                    <a:ln w="6350">
                      <a:solidFill>
                        <a:schemeClr val="tx1"/>
                      </a:solidFill>
                    </a:ln>
                  </pic:spPr>
                </pic:pic>
              </a:graphicData>
            </a:graphic>
          </wp:inline>
        </w:drawing>
      </w:r>
    </w:p>
    <w:p w14:paraId="582E9151" w14:textId="77777777" w:rsidR="00894E37" w:rsidRPr="008051C9" w:rsidRDefault="00894E37" w:rsidP="002B380D">
      <w:pPr>
        <w:pStyle w:val="ListParagraph"/>
        <w:spacing w:before="180" w:after="180"/>
        <w:rPr>
          <w:rFonts w:ascii="Segoe UI" w:hAnsi="Segoe UI" w:cs="Segoe UI"/>
          <w:noProof/>
        </w:rPr>
      </w:pPr>
    </w:p>
    <w:p w14:paraId="547C5CE1" w14:textId="2695EF80" w:rsidR="000934CF" w:rsidRDefault="008051C9" w:rsidP="008051C9">
      <w:pPr>
        <w:pStyle w:val="ListParagraph"/>
        <w:numPr>
          <w:ilvl w:val="0"/>
          <w:numId w:val="78"/>
        </w:numPr>
        <w:spacing w:before="180" w:after="180"/>
        <w:rPr>
          <w:rFonts w:ascii="Segoe UI" w:hAnsi="Segoe UI" w:cs="Segoe UI"/>
          <w:noProof/>
        </w:rPr>
      </w:pPr>
      <w:r>
        <w:rPr>
          <w:rFonts w:ascii="Segoe UI" w:hAnsi="Segoe UI" w:cs="Segoe UI"/>
        </w:rPr>
        <w:t xml:space="preserve">Select </w:t>
      </w:r>
      <w:r w:rsidRPr="00C37DBE">
        <w:rPr>
          <w:rFonts w:ascii="Segoe UI" w:hAnsi="Segoe UI" w:cs="Segoe UI"/>
          <w:b/>
          <w:bCs/>
        </w:rPr>
        <w:t>Save</w:t>
      </w:r>
      <w:r w:rsidR="00C37DBE">
        <w:rPr>
          <w:rFonts w:ascii="Segoe UI" w:hAnsi="Segoe UI" w:cs="Segoe UI"/>
        </w:rPr>
        <w:t>.</w:t>
      </w:r>
    </w:p>
    <w:p w14:paraId="0C9B3E7C" w14:textId="4A693221" w:rsidR="00894E37" w:rsidRDefault="00894E37" w:rsidP="00894E37">
      <w:pPr>
        <w:pStyle w:val="ListParagraph"/>
        <w:spacing w:before="180" w:after="180"/>
        <w:rPr>
          <w:rFonts w:ascii="Segoe UI" w:hAnsi="Segoe UI" w:cs="Segoe UI"/>
          <w:noProof/>
        </w:rPr>
      </w:pPr>
      <w:r>
        <w:rPr>
          <w:noProof/>
        </w:rPr>
        <w:drawing>
          <wp:inline distT="0" distB="0" distL="0" distR="0" wp14:anchorId="40B4EE43" wp14:editId="433AC398">
            <wp:extent cx="2926574" cy="631222"/>
            <wp:effectExtent l="19050" t="19050" r="26670" b="16510"/>
            <wp:docPr id="64" name="Picture 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with medium confidence"/>
                    <pic:cNvPicPr/>
                  </pic:nvPicPr>
                  <pic:blipFill>
                    <a:blip r:embed="rId135"/>
                    <a:stretch>
                      <a:fillRect/>
                    </a:stretch>
                  </pic:blipFill>
                  <pic:spPr>
                    <a:xfrm>
                      <a:off x="0" y="0"/>
                      <a:ext cx="2950833" cy="636454"/>
                    </a:xfrm>
                    <a:prstGeom prst="rect">
                      <a:avLst/>
                    </a:prstGeom>
                    <a:ln w="6350">
                      <a:solidFill>
                        <a:schemeClr val="tx1"/>
                      </a:solidFill>
                    </a:ln>
                  </pic:spPr>
                </pic:pic>
              </a:graphicData>
            </a:graphic>
          </wp:inline>
        </w:drawing>
      </w:r>
    </w:p>
    <w:p w14:paraId="5E262F2A" w14:textId="77777777" w:rsidR="00894E37" w:rsidRDefault="00894E37" w:rsidP="00894E37">
      <w:pPr>
        <w:pStyle w:val="ListParagraph"/>
        <w:spacing w:before="180" w:after="180"/>
        <w:rPr>
          <w:rFonts w:ascii="Segoe UI" w:hAnsi="Segoe UI" w:cs="Segoe UI"/>
          <w:noProof/>
        </w:rPr>
      </w:pPr>
    </w:p>
    <w:p w14:paraId="422FEEEC" w14:textId="3F9086F3" w:rsidR="008051C9" w:rsidRDefault="008051C9" w:rsidP="008051C9">
      <w:pPr>
        <w:pStyle w:val="ListParagraph"/>
        <w:numPr>
          <w:ilvl w:val="0"/>
          <w:numId w:val="78"/>
        </w:numPr>
        <w:spacing w:before="180" w:after="180"/>
        <w:rPr>
          <w:rFonts w:ascii="Segoe UI" w:hAnsi="Segoe UI" w:cs="Segoe UI"/>
          <w:noProof/>
        </w:rPr>
      </w:pPr>
      <w:r>
        <w:rPr>
          <w:rFonts w:ascii="Segoe UI" w:hAnsi="Segoe UI" w:cs="Segoe UI"/>
        </w:rPr>
        <w:t xml:space="preserve">Select </w:t>
      </w:r>
      <w:r w:rsidRPr="00C37DBE">
        <w:rPr>
          <w:rFonts w:ascii="Segoe UI" w:hAnsi="Segoe UI" w:cs="Segoe UI"/>
          <w:b/>
          <w:bCs/>
        </w:rPr>
        <w:t>Run</w:t>
      </w:r>
      <w:r>
        <w:rPr>
          <w:rFonts w:ascii="Segoe UI" w:hAnsi="Segoe UI" w:cs="Segoe UI"/>
        </w:rPr>
        <w:t xml:space="preserve"> to see the output in the </w:t>
      </w:r>
      <w:r w:rsidR="00C37DBE">
        <w:rPr>
          <w:rFonts w:ascii="Segoe UI" w:hAnsi="Segoe UI" w:cs="Segoe UI"/>
        </w:rPr>
        <w:t>WebChat on the right.</w:t>
      </w:r>
    </w:p>
    <w:p w14:paraId="34F457DB" w14:textId="7EB99C57" w:rsidR="00467945" w:rsidRPr="00467945" w:rsidRDefault="00C37DBE" w:rsidP="00467945">
      <w:pPr>
        <w:pStyle w:val="ListParagraph"/>
        <w:spacing w:before="180" w:after="180"/>
        <w:rPr>
          <w:rFonts w:ascii="Segoe UI" w:hAnsi="Segoe UI" w:cs="Segoe UI"/>
          <w:noProof/>
        </w:rPr>
      </w:pPr>
      <w:r>
        <w:rPr>
          <w:noProof/>
        </w:rPr>
        <w:drawing>
          <wp:inline distT="0" distB="0" distL="0" distR="0" wp14:anchorId="33756707" wp14:editId="22970534">
            <wp:extent cx="2926080" cy="541127"/>
            <wp:effectExtent l="19050" t="19050" r="26670" b="1143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rotWithShape="1">
                    <a:blip r:embed="rId136"/>
                    <a:srcRect b="74495"/>
                    <a:stretch/>
                  </pic:blipFill>
                  <pic:spPr bwMode="auto">
                    <a:xfrm>
                      <a:off x="0" y="0"/>
                      <a:ext cx="2926080" cy="54112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C8B33E" w14:textId="2B25A741" w:rsidR="00EC0352" w:rsidRPr="00A420B8" w:rsidRDefault="00A25712" w:rsidP="00A420B8">
      <w:pPr>
        <w:pStyle w:val="ListParagraph"/>
        <w:spacing w:before="180" w:after="180"/>
        <w:rPr>
          <w:rFonts w:ascii="Segoe UI" w:hAnsi="Segoe UI" w:cs="Segoe UI"/>
          <w:noProof/>
        </w:rPr>
      </w:pPr>
      <w:r w:rsidRPr="000F68FC">
        <w:rPr>
          <w:rFonts w:ascii="Segoe UI" w:hAnsi="Segoe UI" w:cs="Segoe UI"/>
          <w:noProof/>
        </w:rPr>
        <w:drawing>
          <wp:inline distT="0" distB="0" distL="0" distR="0" wp14:anchorId="5E8E418D" wp14:editId="1275AF5E">
            <wp:extent cx="3727450" cy="2619914"/>
            <wp:effectExtent l="19050" t="19050" r="25400" b="28575"/>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37"/>
                    <a:stretch>
                      <a:fillRect/>
                    </a:stretch>
                  </pic:blipFill>
                  <pic:spPr>
                    <a:xfrm>
                      <a:off x="0" y="0"/>
                      <a:ext cx="3735264" cy="2625406"/>
                    </a:xfrm>
                    <a:prstGeom prst="rect">
                      <a:avLst/>
                    </a:prstGeom>
                    <a:ln w="6350">
                      <a:solidFill>
                        <a:schemeClr val="tx1"/>
                      </a:solidFill>
                    </a:ln>
                  </pic:spPr>
                </pic:pic>
              </a:graphicData>
            </a:graphic>
          </wp:inline>
        </w:drawing>
      </w:r>
    </w:p>
    <w:p w14:paraId="682B1991" w14:textId="542D1B36" w:rsidR="00F419B8" w:rsidRPr="00246817" w:rsidRDefault="00F419B8" w:rsidP="00246817">
      <w:pPr>
        <w:pStyle w:val="Style1"/>
      </w:pPr>
      <w:r w:rsidRPr="00246817">
        <w:t xml:space="preserve">Step 3:  Add </w:t>
      </w:r>
      <w:r w:rsidR="00246817" w:rsidRPr="00246817">
        <w:t>MedicationOrAgent D</w:t>
      </w:r>
      <w:r w:rsidRPr="00246817">
        <w:t xml:space="preserve">ecision Branch </w:t>
      </w:r>
    </w:p>
    <w:p w14:paraId="720E35C3" w14:textId="77777777" w:rsidR="00F419B8" w:rsidRPr="00186D30" w:rsidRDefault="00F419B8" w:rsidP="00F419B8">
      <w:pPr>
        <w:pStyle w:val="NoSpacing"/>
        <w:rPr>
          <w:rFonts w:ascii="Segoe UI" w:hAnsi="Segoe UI" w:cs="Segoe UI"/>
          <w:noProof/>
        </w:rPr>
      </w:pPr>
      <w:r w:rsidRPr="00186D30">
        <w:rPr>
          <w:rFonts w:ascii="Segoe UI" w:hAnsi="Segoe UI" w:cs="Segoe UI"/>
        </w:rPr>
        <w:t xml:space="preserve">This section checks whether the user has clicked Medication Refill or Live Agent with the help of </w:t>
      </w:r>
      <w:r w:rsidRPr="00186D30">
        <w:rPr>
          <w:rFonts w:ascii="Segoe UI" w:hAnsi="Segoe UI" w:cs="Segoe UI"/>
          <w:noProof/>
        </w:rPr>
        <w:t>the variable MedicationOrAgent. It will redirect the message accordingly.</w:t>
      </w:r>
    </w:p>
    <w:p w14:paraId="590A7B98" w14:textId="6B357141" w:rsidR="00E837CB" w:rsidRPr="00186D30" w:rsidRDefault="00246817" w:rsidP="00DE7855">
      <w:pPr>
        <w:pStyle w:val="ListParagraph"/>
        <w:numPr>
          <w:ilvl w:val="0"/>
          <w:numId w:val="79"/>
        </w:numPr>
        <w:spacing w:before="180" w:after="180"/>
        <w:rPr>
          <w:rFonts w:ascii="Segoe UI" w:eastAsia="Times New Roman" w:hAnsi="Segoe UI" w:cs="Segoe UI"/>
          <w:color w:val="000000"/>
          <w:sz w:val="21"/>
          <w:szCs w:val="21"/>
        </w:rPr>
      </w:pPr>
      <w:r w:rsidRPr="00186D30">
        <w:rPr>
          <w:rFonts w:ascii="Segoe UI" w:hAnsi="Segoe UI" w:cs="Segoe UI"/>
        </w:rPr>
        <w:t>Add a</w:t>
      </w:r>
      <w:r w:rsidR="00F419B8" w:rsidRPr="00186D30">
        <w:rPr>
          <w:rFonts w:ascii="Segoe UI" w:hAnsi="Segoe UI" w:cs="Segoe UI"/>
        </w:rPr>
        <w:t xml:space="preserve"> </w:t>
      </w:r>
      <w:r w:rsidR="00F419B8" w:rsidRPr="00186D30">
        <w:rPr>
          <w:rFonts w:ascii="Segoe UI" w:hAnsi="Segoe UI" w:cs="Segoe UI"/>
          <w:b/>
          <w:bCs/>
        </w:rPr>
        <w:t>Branch</w:t>
      </w:r>
      <w:r w:rsidRPr="00186D30">
        <w:rPr>
          <w:rFonts w:ascii="Segoe UI" w:hAnsi="Segoe UI" w:cs="Segoe UI"/>
          <w:b/>
          <w:bCs/>
        </w:rPr>
        <w:t xml:space="preserve"> </w:t>
      </w:r>
      <w:r w:rsidRPr="00186D30">
        <w:rPr>
          <w:rFonts w:ascii="Segoe UI" w:hAnsi="Segoe UI" w:cs="Segoe UI"/>
        </w:rPr>
        <w:t>to the designer canvas</w:t>
      </w:r>
      <w:r w:rsidR="00A97997" w:rsidRPr="00186D30">
        <w:rPr>
          <w:rFonts w:ascii="Segoe UI" w:hAnsi="Segoe UI" w:cs="Segoe UI"/>
          <w:b/>
          <w:bCs/>
        </w:rPr>
        <w:t>.</w:t>
      </w:r>
    </w:p>
    <w:p w14:paraId="1B592410" w14:textId="4BB9264E" w:rsidR="00A97997" w:rsidRPr="00186D30" w:rsidRDefault="00A97997" w:rsidP="00A97997">
      <w:pPr>
        <w:pStyle w:val="ListParagraph"/>
        <w:spacing w:before="180" w:after="180"/>
        <w:rPr>
          <w:rFonts w:ascii="Segoe UI" w:eastAsia="Times New Roman" w:hAnsi="Segoe UI" w:cs="Segoe UI"/>
          <w:color w:val="000000"/>
          <w:sz w:val="21"/>
          <w:szCs w:val="21"/>
        </w:rPr>
      </w:pPr>
      <w:r w:rsidRPr="00186D30">
        <w:rPr>
          <w:rFonts w:ascii="Segoe UI" w:hAnsi="Segoe UI" w:cs="Segoe UI"/>
          <w:noProof/>
        </w:rPr>
        <w:drawing>
          <wp:inline distT="0" distB="0" distL="0" distR="0" wp14:anchorId="4C5AAD00" wp14:editId="21C7B90D">
            <wp:extent cx="3080138" cy="564692"/>
            <wp:effectExtent l="19050" t="19050" r="25400" b="26035"/>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138"/>
                    <a:stretch>
                      <a:fillRect/>
                    </a:stretch>
                  </pic:blipFill>
                  <pic:spPr>
                    <a:xfrm>
                      <a:off x="0" y="0"/>
                      <a:ext cx="3095235" cy="567460"/>
                    </a:xfrm>
                    <a:prstGeom prst="rect">
                      <a:avLst/>
                    </a:prstGeom>
                    <a:ln w="6350">
                      <a:solidFill>
                        <a:schemeClr val="tx1"/>
                      </a:solidFill>
                    </a:ln>
                  </pic:spPr>
                </pic:pic>
              </a:graphicData>
            </a:graphic>
          </wp:inline>
        </w:drawing>
      </w:r>
    </w:p>
    <w:p w14:paraId="0FB42B1E" w14:textId="77777777" w:rsidR="00A97997" w:rsidRPr="00186D30" w:rsidRDefault="00A97997" w:rsidP="00A97997">
      <w:pPr>
        <w:pStyle w:val="ListParagraph"/>
        <w:spacing w:before="180" w:after="180"/>
        <w:rPr>
          <w:rFonts w:ascii="Segoe UI" w:eastAsia="Times New Roman" w:hAnsi="Segoe UI" w:cs="Segoe UI"/>
          <w:color w:val="000000"/>
          <w:sz w:val="21"/>
          <w:szCs w:val="21"/>
        </w:rPr>
      </w:pPr>
    </w:p>
    <w:p w14:paraId="6EDEA366" w14:textId="2AD82828" w:rsidR="00E837CB" w:rsidRPr="00186D30" w:rsidRDefault="00E837CB" w:rsidP="00DE7855">
      <w:pPr>
        <w:pStyle w:val="ListParagraph"/>
        <w:numPr>
          <w:ilvl w:val="0"/>
          <w:numId w:val="79"/>
        </w:numPr>
        <w:spacing w:before="180" w:after="180"/>
        <w:rPr>
          <w:rFonts w:ascii="Segoe UI" w:eastAsia="Times New Roman" w:hAnsi="Segoe UI" w:cs="Segoe UI"/>
          <w:color w:val="000000"/>
          <w:sz w:val="21"/>
          <w:szCs w:val="21"/>
        </w:rPr>
      </w:pPr>
      <w:r w:rsidRPr="00186D30">
        <w:rPr>
          <w:rFonts w:ascii="Segoe UI" w:hAnsi="Segoe UI" w:cs="Segoe UI"/>
        </w:rPr>
        <w:t xml:space="preserve">Enter the following in the </w:t>
      </w:r>
      <w:r w:rsidRPr="00186D30">
        <w:rPr>
          <w:rFonts w:ascii="Segoe UI" w:hAnsi="Segoe UI" w:cs="Segoe UI"/>
          <w:b/>
          <w:bCs/>
        </w:rPr>
        <w:t>javascript Boolean expression</w:t>
      </w:r>
      <w:r w:rsidRPr="00186D30">
        <w:rPr>
          <w:rFonts w:ascii="Segoe UI" w:hAnsi="Segoe UI" w:cs="Segoe UI"/>
        </w:rPr>
        <w:t>:</w:t>
      </w:r>
    </w:p>
    <w:p w14:paraId="16AC6F4A" w14:textId="0C8FB342" w:rsidR="002709AD" w:rsidRPr="00186D30" w:rsidRDefault="002709AD" w:rsidP="00E837CB">
      <w:pPr>
        <w:pStyle w:val="ListParagraph"/>
        <w:spacing w:before="180" w:after="180"/>
        <w:ind w:firstLine="720"/>
        <w:rPr>
          <w:rFonts w:ascii="Segoe UI" w:eastAsia="Times New Roman" w:hAnsi="Segoe UI" w:cs="Segoe UI"/>
          <w:color w:val="A31515"/>
          <w:sz w:val="21"/>
          <w:szCs w:val="21"/>
        </w:rPr>
      </w:pPr>
      <w:r w:rsidRPr="00186D30">
        <w:rPr>
          <w:rFonts w:ascii="Segoe UI" w:eastAsia="Times New Roman" w:hAnsi="Segoe UI" w:cs="Segoe UI"/>
          <w:color w:val="000000"/>
          <w:sz w:val="21"/>
          <w:szCs w:val="21"/>
        </w:rPr>
        <w:t xml:space="preserve">scenario.MedicationOrAgent ===  </w:t>
      </w:r>
      <w:r w:rsidRPr="00186D30">
        <w:rPr>
          <w:rFonts w:ascii="Segoe UI" w:eastAsia="Times New Roman" w:hAnsi="Segoe UI" w:cs="Segoe UI"/>
          <w:color w:val="A31515"/>
          <w:sz w:val="21"/>
          <w:szCs w:val="21"/>
        </w:rPr>
        <w:t>"MedicationRefill"</w:t>
      </w:r>
    </w:p>
    <w:p w14:paraId="1DCBD58E" w14:textId="77777777" w:rsidR="00A97997" w:rsidRPr="00186D30" w:rsidRDefault="00A97997" w:rsidP="00E837CB">
      <w:pPr>
        <w:pStyle w:val="ListParagraph"/>
        <w:spacing w:before="180" w:after="180"/>
        <w:ind w:firstLine="720"/>
        <w:rPr>
          <w:rFonts w:ascii="Segoe UI" w:eastAsia="Times New Roman" w:hAnsi="Segoe UI" w:cs="Segoe UI"/>
          <w:color w:val="000000"/>
          <w:sz w:val="21"/>
          <w:szCs w:val="21"/>
        </w:rPr>
      </w:pPr>
    </w:p>
    <w:p w14:paraId="4BE188E0" w14:textId="15C4564B" w:rsidR="002709AD" w:rsidRPr="00186D30" w:rsidRDefault="002709AD" w:rsidP="00C235FC">
      <w:pPr>
        <w:pStyle w:val="ListParagraph"/>
        <w:numPr>
          <w:ilvl w:val="0"/>
          <w:numId w:val="79"/>
        </w:numPr>
        <w:spacing w:before="180" w:after="180"/>
        <w:rPr>
          <w:rFonts w:ascii="Segoe UI" w:hAnsi="Segoe UI" w:cs="Segoe UI"/>
        </w:rPr>
      </w:pPr>
      <w:r w:rsidRPr="00186D30">
        <w:rPr>
          <w:rFonts w:ascii="Segoe UI" w:hAnsi="Segoe UI" w:cs="Segoe UI"/>
        </w:rPr>
        <w:t>Rename</w:t>
      </w:r>
      <w:r w:rsidR="00E837CB" w:rsidRPr="00186D30">
        <w:rPr>
          <w:rFonts w:ascii="Segoe UI" w:hAnsi="Segoe UI" w:cs="Segoe UI"/>
        </w:rPr>
        <w:t xml:space="preserve"> to </w:t>
      </w:r>
      <w:r w:rsidR="00C801D5">
        <w:rPr>
          <w:rFonts w:ascii="Segoe UI" w:hAnsi="Segoe UI" w:cs="Segoe UI"/>
          <w:b/>
          <w:bCs/>
        </w:rPr>
        <w:t>IsMedRefill</w:t>
      </w:r>
      <w:r w:rsidR="00A97997" w:rsidRPr="00186D30">
        <w:rPr>
          <w:rFonts w:ascii="Segoe UI" w:hAnsi="Segoe UI" w:cs="Segoe UI"/>
          <w:b/>
          <w:bCs/>
        </w:rPr>
        <w:t>.</w:t>
      </w:r>
      <w:r w:rsidR="00C235FC" w:rsidRPr="00186D30">
        <w:rPr>
          <w:rFonts w:ascii="Segoe UI" w:hAnsi="Segoe UI" w:cs="Segoe UI"/>
          <w:b/>
          <w:bCs/>
        </w:rPr>
        <w:t xml:space="preserve"> </w:t>
      </w:r>
      <w:r w:rsidR="00C235FC" w:rsidRPr="00186D30">
        <w:rPr>
          <w:rFonts w:ascii="Segoe UI" w:hAnsi="Segoe UI" w:cs="Segoe UI"/>
        </w:rPr>
        <w:t xml:space="preserve">Select </w:t>
      </w:r>
      <w:r w:rsidR="00C235FC" w:rsidRPr="00186D30">
        <w:rPr>
          <w:rFonts w:ascii="Segoe UI" w:hAnsi="Segoe UI" w:cs="Segoe UI"/>
          <w:b/>
          <w:bCs/>
        </w:rPr>
        <w:t>OK</w:t>
      </w:r>
      <w:r w:rsidR="00C235FC" w:rsidRPr="00186D30">
        <w:rPr>
          <w:rFonts w:ascii="Segoe UI" w:hAnsi="Segoe UI" w:cs="Segoe UI"/>
        </w:rPr>
        <w:t>.</w:t>
      </w:r>
    </w:p>
    <w:p w14:paraId="3A56A2F3" w14:textId="5E9D3B58" w:rsidR="00376AF6" w:rsidRDefault="002C1E17" w:rsidP="002C1E17">
      <w:pPr>
        <w:pStyle w:val="ListParagraph"/>
        <w:spacing w:before="180" w:after="180"/>
      </w:pPr>
      <w:r w:rsidRPr="00694588">
        <w:rPr>
          <w:noProof/>
        </w:rPr>
        <w:lastRenderedPageBreak/>
        <w:drawing>
          <wp:inline distT="0" distB="0" distL="0" distR="0" wp14:anchorId="2ABCB5F7" wp14:editId="5835B8A3">
            <wp:extent cx="6195770" cy="2801290"/>
            <wp:effectExtent l="19050" t="19050" r="14605" b="1841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39"/>
                    <a:stretch>
                      <a:fillRect/>
                    </a:stretch>
                  </pic:blipFill>
                  <pic:spPr>
                    <a:xfrm>
                      <a:off x="0" y="0"/>
                      <a:ext cx="6208692" cy="2807132"/>
                    </a:xfrm>
                    <a:prstGeom prst="rect">
                      <a:avLst/>
                    </a:prstGeom>
                    <a:ln w="6350">
                      <a:solidFill>
                        <a:schemeClr val="tx1"/>
                      </a:solidFill>
                    </a:ln>
                  </pic:spPr>
                </pic:pic>
              </a:graphicData>
            </a:graphic>
          </wp:inline>
        </w:drawing>
      </w:r>
    </w:p>
    <w:p w14:paraId="6EEA6858" w14:textId="77777777" w:rsidR="00376AF6" w:rsidRDefault="00376AF6" w:rsidP="009C38AC">
      <w:pPr>
        <w:pStyle w:val="ListParagraph"/>
        <w:spacing w:before="180" w:after="180"/>
      </w:pPr>
    </w:p>
    <w:p w14:paraId="7639169A" w14:textId="77777777" w:rsidR="00742802" w:rsidRDefault="00742802" w:rsidP="00742802">
      <w:pPr>
        <w:pStyle w:val="ListParagraph"/>
        <w:numPr>
          <w:ilvl w:val="0"/>
          <w:numId w:val="79"/>
        </w:numPr>
        <w:spacing w:before="180" w:after="180"/>
        <w:rPr>
          <w:rFonts w:ascii="Segoe UI" w:hAnsi="Segoe UI" w:cs="Segoe UI"/>
        </w:rPr>
      </w:pPr>
      <w:r>
        <w:rPr>
          <w:rFonts w:ascii="Segoe UI" w:hAnsi="Segoe UI" w:cs="Segoe UI"/>
        </w:rPr>
        <w:t xml:space="preserve">Select and drag the bottom circle of the </w:t>
      </w:r>
      <w:r w:rsidRPr="00786C7B">
        <w:rPr>
          <w:rFonts w:ascii="Segoe UI" w:hAnsi="Segoe UI" w:cs="Segoe UI"/>
          <w:b/>
          <w:bCs/>
        </w:rPr>
        <w:t>MedOrAgent</w:t>
      </w:r>
      <w:r>
        <w:rPr>
          <w:rFonts w:ascii="Segoe UI" w:hAnsi="Segoe UI" w:cs="Segoe UI"/>
          <w:b/>
          <w:bCs/>
        </w:rPr>
        <w:t xml:space="preserve"> </w:t>
      </w:r>
      <w:r>
        <w:rPr>
          <w:rFonts w:ascii="Segoe UI" w:hAnsi="Segoe UI" w:cs="Segoe UI"/>
        </w:rPr>
        <w:t xml:space="preserve">prompt to the top circle of the </w:t>
      </w:r>
      <w:r w:rsidRPr="00786C7B">
        <w:rPr>
          <w:rFonts w:ascii="Segoe UI" w:hAnsi="Segoe UI" w:cs="Segoe UI"/>
          <w:b/>
          <w:bCs/>
        </w:rPr>
        <w:t>IsMedRefill</w:t>
      </w:r>
      <w:r>
        <w:rPr>
          <w:rFonts w:ascii="Segoe UI" w:hAnsi="Segoe UI" w:cs="Segoe UI"/>
        </w:rPr>
        <w:t xml:space="preserve"> branch decision to connect them.</w:t>
      </w:r>
    </w:p>
    <w:p w14:paraId="668A06F3" w14:textId="12B5E11F" w:rsidR="002709AD" w:rsidRPr="00376AF6" w:rsidRDefault="008D7C49" w:rsidP="00376AF6">
      <w:pPr>
        <w:pStyle w:val="ListParagraph"/>
        <w:spacing w:before="180" w:after="180"/>
        <w:rPr>
          <w:rFonts w:ascii="Segoe UI" w:hAnsi="Segoe UI" w:cs="Segoe UI"/>
        </w:rPr>
      </w:pPr>
      <w:r w:rsidRPr="00786C7B">
        <w:rPr>
          <w:rFonts w:ascii="Segoe UI" w:hAnsi="Segoe UI" w:cs="Segoe UI"/>
          <w:noProof/>
        </w:rPr>
        <w:drawing>
          <wp:inline distT="0" distB="0" distL="0" distR="0" wp14:anchorId="668A2BD7" wp14:editId="5DC0BF2E">
            <wp:extent cx="1725554" cy="2360428"/>
            <wp:effectExtent l="19050" t="19050" r="27305" b="2095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140"/>
                    <a:stretch>
                      <a:fillRect/>
                    </a:stretch>
                  </pic:blipFill>
                  <pic:spPr>
                    <a:xfrm>
                      <a:off x="0" y="0"/>
                      <a:ext cx="1726459" cy="2361666"/>
                    </a:xfrm>
                    <a:prstGeom prst="rect">
                      <a:avLst/>
                    </a:prstGeom>
                    <a:ln w="6350">
                      <a:solidFill>
                        <a:schemeClr val="tx1"/>
                      </a:solidFill>
                    </a:ln>
                  </pic:spPr>
                </pic:pic>
              </a:graphicData>
            </a:graphic>
          </wp:inline>
        </w:drawing>
      </w:r>
    </w:p>
    <w:p w14:paraId="48F5A0E4" w14:textId="6E24B319" w:rsidR="00F419B8" w:rsidRPr="004C1A32" w:rsidRDefault="00246817" w:rsidP="004C1A32">
      <w:pPr>
        <w:pStyle w:val="Style1"/>
      </w:pPr>
      <w:r w:rsidRPr="004C1A32">
        <w:t>Step 4:</w:t>
      </w:r>
      <w:r w:rsidR="00FD3A72" w:rsidRPr="004C1A32">
        <w:t xml:space="preserve"> Prompt User to Enter Data for Medication Refill Option</w:t>
      </w:r>
    </w:p>
    <w:p w14:paraId="5343B1F4" w14:textId="0DDCC477" w:rsidR="00246817" w:rsidRPr="00246817" w:rsidRDefault="00246817" w:rsidP="00246817">
      <w:pPr>
        <w:pStyle w:val="ListParagraph"/>
        <w:numPr>
          <w:ilvl w:val="0"/>
          <w:numId w:val="80"/>
        </w:numPr>
        <w:spacing w:before="180" w:after="180"/>
        <w:rPr>
          <w:rFonts w:ascii="Segoe UI" w:hAnsi="Segoe UI" w:cs="Segoe UI"/>
        </w:rPr>
      </w:pPr>
      <w:r w:rsidRPr="00D1475B">
        <w:rPr>
          <w:rFonts w:ascii="Segoe UI" w:hAnsi="Segoe UI" w:cs="Segoe UI"/>
        </w:rPr>
        <w:t xml:space="preserve">Add </w:t>
      </w:r>
      <w:r>
        <w:rPr>
          <w:rFonts w:ascii="Segoe UI" w:hAnsi="Segoe UI" w:cs="Segoe UI"/>
        </w:rPr>
        <w:t xml:space="preserve">a </w:t>
      </w:r>
      <w:r w:rsidRPr="00246817">
        <w:rPr>
          <w:rFonts w:ascii="Segoe UI" w:hAnsi="Segoe UI" w:cs="Segoe UI"/>
          <w:b/>
          <w:bCs/>
        </w:rPr>
        <w:t>Prompt</w:t>
      </w:r>
      <w:r w:rsidRPr="00D1475B">
        <w:rPr>
          <w:rFonts w:ascii="Segoe UI" w:hAnsi="Segoe UI" w:cs="Segoe UI"/>
        </w:rPr>
        <w:t xml:space="preserve"> element</w:t>
      </w:r>
      <w:r>
        <w:rPr>
          <w:rFonts w:ascii="Segoe UI" w:hAnsi="Segoe UI" w:cs="Segoe UI"/>
        </w:rPr>
        <w:t>.  This will be used</w:t>
      </w:r>
      <w:r w:rsidRPr="00D1475B">
        <w:rPr>
          <w:rFonts w:ascii="Segoe UI" w:hAnsi="Segoe UI" w:cs="Segoe UI"/>
        </w:rPr>
        <w:t xml:space="preserve"> to display the Form data (using Adaptive Card) to capture Patient </w:t>
      </w:r>
      <w:r w:rsidRPr="00246817">
        <w:rPr>
          <w:rFonts w:ascii="Segoe UI" w:hAnsi="Segoe UI" w:cs="Segoe UI"/>
        </w:rPr>
        <w:t>name, email, and phone</w:t>
      </w:r>
      <w:r w:rsidRPr="00D1475B">
        <w:rPr>
          <w:rFonts w:ascii="Segoe UI" w:hAnsi="Segoe UI" w:cs="Segoe UI"/>
        </w:rPr>
        <w:t xml:space="preserve"> to create an appointment.</w:t>
      </w:r>
    </w:p>
    <w:p w14:paraId="3D567C30" w14:textId="47417542" w:rsidR="00246817" w:rsidRDefault="00246817" w:rsidP="00246817">
      <w:pPr>
        <w:pStyle w:val="ListParagraph"/>
        <w:spacing w:before="180" w:after="180"/>
        <w:rPr>
          <w:rFonts w:ascii="Segoe UI" w:hAnsi="Segoe UI" w:cs="Segoe UI"/>
        </w:rPr>
      </w:pPr>
      <w:r>
        <w:rPr>
          <w:noProof/>
        </w:rPr>
        <w:drawing>
          <wp:inline distT="0" distB="0" distL="0" distR="0" wp14:anchorId="353C524C" wp14:editId="662E07F9">
            <wp:extent cx="2088956" cy="593453"/>
            <wp:effectExtent l="19050" t="19050" r="26035" b="16510"/>
            <wp:docPr id="84" name="Picture 8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4B92BC1B" w14:textId="77777777" w:rsidR="008D7C49" w:rsidRPr="00D1475B" w:rsidRDefault="008D7C49" w:rsidP="00246817">
      <w:pPr>
        <w:pStyle w:val="ListParagraph"/>
        <w:spacing w:before="180" w:after="180"/>
        <w:rPr>
          <w:rFonts w:ascii="Segoe UI" w:hAnsi="Segoe UI" w:cs="Segoe UI"/>
        </w:rPr>
      </w:pPr>
    </w:p>
    <w:p w14:paraId="3B4EA2CD" w14:textId="77777777" w:rsidR="00246817" w:rsidRDefault="00246817" w:rsidP="00246817">
      <w:pPr>
        <w:pStyle w:val="ListParagraph"/>
        <w:numPr>
          <w:ilvl w:val="0"/>
          <w:numId w:val="80"/>
        </w:numPr>
        <w:spacing w:before="180" w:after="180"/>
        <w:rPr>
          <w:rFonts w:ascii="Segoe UI" w:hAnsi="Segoe UI" w:cs="Segoe UI"/>
        </w:rPr>
      </w:pPr>
      <w:r w:rsidRPr="00D1475B">
        <w:rPr>
          <w:rFonts w:ascii="Segoe UI" w:hAnsi="Segoe UI" w:cs="Segoe UI"/>
        </w:rPr>
        <w:t xml:space="preserve">Add </w:t>
      </w:r>
      <w:r>
        <w:rPr>
          <w:rFonts w:ascii="Segoe UI" w:hAnsi="Segoe UI" w:cs="Segoe UI"/>
        </w:rPr>
        <w:t>the following details:</w:t>
      </w:r>
    </w:p>
    <w:p w14:paraId="6855A7BD" w14:textId="77777777" w:rsidR="00246817" w:rsidRPr="00246817" w:rsidRDefault="00246817" w:rsidP="00246817">
      <w:pPr>
        <w:pStyle w:val="ListParagraph"/>
        <w:numPr>
          <w:ilvl w:val="1"/>
          <w:numId w:val="80"/>
        </w:numPr>
        <w:spacing w:before="180" w:after="180"/>
        <w:rPr>
          <w:rFonts w:ascii="Segoe UI" w:hAnsi="Segoe UI" w:cs="Segoe UI"/>
        </w:rPr>
      </w:pPr>
      <w:r w:rsidRPr="00246817">
        <w:rPr>
          <w:rFonts w:ascii="Segoe UI" w:hAnsi="Segoe UI" w:cs="Segoe UI"/>
          <w:b/>
          <w:bCs/>
        </w:rPr>
        <w:t>Variable name</w:t>
      </w:r>
      <w:r w:rsidRPr="00246817">
        <w:rPr>
          <w:rFonts w:ascii="Segoe UI" w:hAnsi="Segoe UI" w:cs="Segoe UI"/>
        </w:rPr>
        <w:t>: formData</w:t>
      </w:r>
    </w:p>
    <w:p w14:paraId="3910ECA1" w14:textId="77777777" w:rsidR="00246817" w:rsidRDefault="00246817" w:rsidP="00246817">
      <w:pPr>
        <w:pStyle w:val="ListParagraph"/>
        <w:numPr>
          <w:ilvl w:val="1"/>
          <w:numId w:val="80"/>
        </w:numPr>
        <w:spacing w:before="180" w:after="180"/>
        <w:rPr>
          <w:rFonts w:ascii="Segoe UI" w:hAnsi="Segoe UI" w:cs="Segoe UI"/>
        </w:rPr>
      </w:pPr>
      <w:r w:rsidRPr="00246817">
        <w:rPr>
          <w:rFonts w:ascii="Segoe UI" w:hAnsi="Segoe UI" w:cs="Segoe UI"/>
          <w:b/>
          <w:bCs/>
        </w:rPr>
        <w:t>Variable Data Type</w:t>
      </w:r>
      <w:r w:rsidRPr="00246817">
        <w:rPr>
          <w:rFonts w:ascii="Segoe UI" w:hAnsi="Segoe UI" w:cs="Segoe UI"/>
        </w:rPr>
        <w:t>: Object</w:t>
      </w:r>
    </w:p>
    <w:p w14:paraId="48041D71" w14:textId="77777777" w:rsidR="00E32076" w:rsidRPr="00674C30" w:rsidRDefault="00246817" w:rsidP="00E32076">
      <w:pPr>
        <w:pStyle w:val="ListParagraph"/>
        <w:numPr>
          <w:ilvl w:val="1"/>
          <w:numId w:val="80"/>
        </w:numPr>
        <w:spacing w:before="180" w:after="180"/>
        <w:rPr>
          <w:rFonts w:ascii="Segoe UI" w:hAnsi="Segoe UI" w:cs="Segoe UI"/>
        </w:rPr>
      </w:pPr>
      <w:r w:rsidRPr="00246817">
        <w:rPr>
          <w:rFonts w:ascii="Segoe UI" w:hAnsi="Segoe UI" w:cs="Segoe UI"/>
        </w:rPr>
        <w:t xml:space="preserve">Change Title to </w:t>
      </w:r>
      <w:r w:rsidRPr="00246817">
        <w:rPr>
          <w:rFonts w:ascii="Segoe UI" w:hAnsi="Segoe UI" w:cs="Segoe UI"/>
          <w:b/>
          <w:bCs/>
        </w:rPr>
        <w:t>Submi</w:t>
      </w:r>
      <w:r w:rsidR="00E32076">
        <w:rPr>
          <w:rFonts w:ascii="Segoe UI" w:hAnsi="Segoe UI" w:cs="Segoe UI"/>
          <w:b/>
          <w:bCs/>
        </w:rPr>
        <w:t>t</w:t>
      </w:r>
    </w:p>
    <w:p w14:paraId="105C35B2" w14:textId="000F7C13" w:rsidR="00674C30" w:rsidRPr="00674C30" w:rsidRDefault="00674C30" w:rsidP="00674C30">
      <w:pPr>
        <w:pStyle w:val="ListParagraph"/>
        <w:numPr>
          <w:ilvl w:val="1"/>
          <w:numId w:val="80"/>
        </w:numPr>
        <w:spacing w:before="180" w:after="180"/>
        <w:rPr>
          <w:rFonts w:ascii="Segoe UI" w:hAnsi="Segoe UI" w:cs="Segoe UI"/>
        </w:rPr>
      </w:pPr>
      <w:r w:rsidRPr="00972DE5">
        <w:rPr>
          <w:rFonts w:ascii="Segoe UI" w:hAnsi="Segoe UI" w:cs="Segoe UI"/>
        </w:rPr>
        <w:t>Do not add any display text</w:t>
      </w:r>
      <w:r>
        <w:rPr>
          <w:rFonts w:ascii="Segoe UI" w:hAnsi="Segoe UI" w:cs="Segoe UI"/>
        </w:rPr>
        <w:t xml:space="preserve"> since the adaptive card will display instead</w:t>
      </w:r>
    </w:p>
    <w:p w14:paraId="43993554" w14:textId="0E1C6B53" w:rsidR="00E32076" w:rsidRDefault="00D71855" w:rsidP="00E32076">
      <w:pPr>
        <w:pStyle w:val="ListParagraph"/>
        <w:spacing w:before="180" w:after="180"/>
        <w:rPr>
          <w:rFonts w:ascii="Segoe UI" w:hAnsi="Segoe UI" w:cs="Segoe UI"/>
        </w:rPr>
      </w:pPr>
      <w:r w:rsidRPr="001D790B">
        <w:rPr>
          <w:rFonts w:ascii="Segoe UI" w:hAnsi="Segoe UI" w:cs="Segoe UI"/>
          <w:noProof/>
        </w:rPr>
        <w:lastRenderedPageBreak/>
        <w:drawing>
          <wp:inline distT="0" distB="0" distL="0" distR="0" wp14:anchorId="734E065F" wp14:editId="135765B2">
            <wp:extent cx="6101904" cy="4448175"/>
            <wp:effectExtent l="19050" t="19050" r="13335" b="9525"/>
            <wp:docPr id="92" name="Picture 92"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 Teams&#10;&#10;Description automatically generated"/>
                    <pic:cNvPicPr/>
                  </pic:nvPicPr>
                  <pic:blipFill>
                    <a:blip r:embed="rId141"/>
                    <a:stretch>
                      <a:fillRect/>
                    </a:stretch>
                  </pic:blipFill>
                  <pic:spPr>
                    <a:xfrm>
                      <a:off x="0" y="0"/>
                      <a:ext cx="6110820" cy="4454675"/>
                    </a:xfrm>
                    <a:prstGeom prst="rect">
                      <a:avLst/>
                    </a:prstGeom>
                    <a:ln w="6350">
                      <a:solidFill>
                        <a:schemeClr val="tx1"/>
                      </a:solidFill>
                    </a:ln>
                  </pic:spPr>
                </pic:pic>
              </a:graphicData>
            </a:graphic>
          </wp:inline>
        </w:drawing>
      </w:r>
    </w:p>
    <w:p w14:paraId="564843AF" w14:textId="77777777" w:rsidR="00ED4288" w:rsidRPr="00ED4288" w:rsidRDefault="00ED4288" w:rsidP="00E32076">
      <w:pPr>
        <w:pStyle w:val="ListParagraph"/>
        <w:spacing w:before="180" w:after="180"/>
        <w:rPr>
          <w:rFonts w:ascii="Segoe UI" w:hAnsi="Segoe UI" w:cs="Segoe UI"/>
        </w:rPr>
      </w:pPr>
    </w:p>
    <w:p w14:paraId="45CBC320" w14:textId="60EA59FB" w:rsidR="00246817" w:rsidRDefault="00246817" w:rsidP="00246817">
      <w:pPr>
        <w:pStyle w:val="ListParagraph"/>
        <w:numPr>
          <w:ilvl w:val="0"/>
          <w:numId w:val="80"/>
        </w:numPr>
        <w:spacing w:before="180" w:after="180"/>
        <w:rPr>
          <w:rFonts w:ascii="Segoe UI" w:hAnsi="Segoe UI" w:cs="Segoe UI"/>
        </w:rPr>
      </w:pPr>
      <w:r w:rsidRPr="00ED4288">
        <w:rPr>
          <w:rFonts w:ascii="Segoe UI" w:hAnsi="Segoe UI" w:cs="Segoe UI"/>
        </w:rPr>
        <w:t xml:space="preserve">Click </w:t>
      </w:r>
      <w:r w:rsidRPr="00ED4288">
        <w:rPr>
          <w:rFonts w:ascii="Segoe UI" w:hAnsi="Segoe UI" w:cs="Segoe UI"/>
          <w:b/>
          <w:bCs/>
        </w:rPr>
        <w:t>Cards</w:t>
      </w:r>
      <w:r w:rsidRPr="00ED4288">
        <w:rPr>
          <w:rFonts w:ascii="Segoe UI" w:hAnsi="Segoe UI" w:cs="Segoe UI"/>
        </w:rPr>
        <w:t xml:space="preserve"> button &gt; </w:t>
      </w:r>
      <w:r w:rsidRPr="00ED4288">
        <w:rPr>
          <w:rFonts w:ascii="Segoe UI" w:hAnsi="Segoe UI" w:cs="Segoe UI"/>
          <w:b/>
          <w:bCs/>
        </w:rPr>
        <w:t>Add Card</w:t>
      </w:r>
      <w:r w:rsidRPr="00ED4288">
        <w:rPr>
          <w:rFonts w:ascii="Segoe UI" w:hAnsi="Segoe UI" w:cs="Segoe UI"/>
        </w:rPr>
        <w:t xml:space="preserve"> &gt; </w:t>
      </w:r>
      <w:r w:rsidRPr="00ED4288">
        <w:rPr>
          <w:rFonts w:ascii="Segoe UI" w:hAnsi="Segoe UI" w:cs="Segoe UI"/>
          <w:b/>
          <w:bCs/>
        </w:rPr>
        <w:t>Adaptive Card</w:t>
      </w:r>
      <w:r w:rsidR="00E32076" w:rsidRPr="00ED4288">
        <w:rPr>
          <w:rFonts w:ascii="Segoe UI" w:hAnsi="Segoe UI" w:cs="Segoe UI"/>
        </w:rPr>
        <w:t>.</w:t>
      </w:r>
    </w:p>
    <w:p w14:paraId="3001D8E3" w14:textId="77777777" w:rsidR="00186D30" w:rsidRPr="00ED4288" w:rsidRDefault="00186D30" w:rsidP="00186D30">
      <w:pPr>
        <w:pStyle w:val="ListParagraph"/>
        <w:spacing w:before="180" w:after="180"/>
        <w:rPr>
          <w:rFonts w:ascii="Segoe UI" w:hAnsi="Segoe UI" w:cs="Segoe UI"/>
        </w:rPr>
      </w:pPr>
    </w:p>
    <w:p w14:paraId="61A34A83" w14:textId="389687E5" w:rsidR="00ED4288" w:rsidRDefault="00246817" w:rsidP="00DE7855">
      <w:pPr>
        <w:pStyle w:val="ListParagraph"/>
        <w:numPr>
          <w:ilvl w:val="0"/>
          <w:numId w:val="80"/>
        </w:numPr>
        <w:spacing w:before="180" w:after="180"/>
        <w:rPr>
          <w:rFonts w:ascii="Segoe UI" w:hAnsi="Segoe UI" w:cs="Segoe UI"/>
        </w:rPr>
      </w:pPr>
      <w:r w:rsidRPr="00ED4288">
        <w:rPr>
          <w:rFonts w:ascii="Segoe UI" w:hAnsi="Segoe UI" w:cs="Segoe UI"/>
        </w:rPr>
        <w:t xml:space="preserve">Refer </w:t>
      </w:r>
      <w:r w:rsidR="008E3498">
        <w:rPr>
          <w:rFonts w:ascii="Segoe UI" w:hAnsi="Segoe UI" w:cs="Segoe UI"/>
        </w:rPr>
        <w:t xml:space="preserve">to </w:t>
      </w:r>
      <w:r w:rsidRPr="00ED4288">
        <w:rPr>
          <w:rFonts w:ascii="Segoe UI" w:hAnsi="Segoe UI" w:cs="Segoe UI"/>
        </w:rPr>
        <w:t xml:space="preserve">the </w:t>
      </w:r>
      <w:r w:rsidR="00AA22F9" w:rsidRPr="00ED4288">
        <w:rPr>
          <w:rFonts w:ascii="Segoe UI" w:hAnsi="Segoe UI" w:cs="Segoe UI"/>
        </w:rPr>
        <w:t>lab resources</w:t>
      </w:r>
      <w:r w:rsidRPr="00ED4288">
        <w:rPr>
          <w:rFonts w:ascii="Segoe UI" w:hAnsi="Segoe UI" w:cs="Segoe UI"/>
        </w:rPr>
        <w:t xml:space="preserve"> file </w:t>
      </w:r>
      <w:r w:rsidRPr="00ED4288">
        <w:rPr>
          <w:rFonts w:ascii="Segoe UI" w:hAnsi="Segoe UI" w:cs="Segoe UI"/>
          <w:b/>
          <w:bCs/>
        </w:rPr>
        <w:t>AdaptiveCardFor</w:t>
      </w:r>
      <w:r w:rsidR="00AA22F9" w:rsidRPr="00ED4288">
        <w:rPr>
          <w:rFonts w:ascii="Segoe UI" w:hAnsi="Segoe UI" w:cs="Segoe UI"/>
          <w:b/>
          <w:bCs/>
        </w:rPr>
        <w:t>MedicationRefill</w:t>
      </w:r>
      <w:r w:rsidRPr="00ED4288">
        <w:rPr>
          <w:rFonts w:ascii="Segoe UI" w:hAnsi="Segoe UI" w:cs="Segoe UI"/>
          <w:b/>
          <w:bCs/>
        </w:rPr>
        <w:t>.txt</w:t>
      </w:r>
      <w:r w:rsidRPr="00ED4288">
        <w:rPr>
          <w:rFonts w:ascii="Segoe UI" w:hAnsi="Segoe UI" w:cs="Segoe UI"/>
        </w:rPr>
        <w:t xml:space="preserve"> and copy the json content and paste it in the </w:t>
      </w:r>
      <w:r w:rsidR="00ED4288" w:rsidRPr="00ED4288">
        <w:rPr>
          <w:rFonts w:ascii="Segoe UI" w:hAnsi="Segoe UI" w:cs="Segoe UI"/>
        </w:rPr>
        <w:t>json section of your card.</w:t>
      </w:r>
    </w:p>
    <w:p w14:paraId="1961CFA1" w14:textId="48F45D12" w:rsidR="00E32076" w:rsidRDefault="001B1925" w:rsidP="00ED4288">
      <w:pPr>
        <w:pStyle w:val="ListParagraph"/>
        <w:spacing w:before="180" w:after="180"/>
        <w:rPr>
          <w:rFonts w:ascii="Segoe UI" w:hAnsi="Segoe UI" w:cs="Segoe UI"/>
        </w:rPr>
      </w:pPr>
      <w:r>
        <w:rPr>
          <w:noProof/>
        </w:rPr>
        <w:lastRenderedPageBreak/>
        <w:drawing>
          <wp:inline distT="0" distB="0" distL="0" distR="0" wp14:anchorId="7A4EFA81" wp14:editId="7CF8CEA1">
            <wp:extent cx="5798611" cy="4991100"/>
            <wp:effectExtent l="19050" t="19050" r="12065" b="1905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42"/>
                    <a:stretch>
                      <a:fillRect/>
                    </a:stretch>
                  </pic:blipFill>
                  <pic:spPr>
                    <a:xfrm>
                      <a:off x="0" y="0"/>
                      <a:ext cx="5843333" cy="5029594"/>
                    </a:xfrm>
                    <a:prstGeom prst="rect">
                      <a:avLst/>
                    </a:prstGeom>
                    <a:ln w="6350">
                      <a:solidFill>
                        <a:schemeClr val="accent1"/>
                      </a:solidFill>
                    </a:ln>
                  </pic:spPr>
                </pic:pic>
              </a:graphicData>
            </a:graphic>
          </wp:inline>
        </w:drawing>
      </w:r>
    </w:p>
    <w:p w14:paraId="1C2A70BE" w14:textId="77777777" w:rsidR="00376AF6" w:rsidRPr="00ED4288" w:rsidRDefault="00376AF6" w:rsidP="00ED4288">
      <w:pPr>
        <w:pStyle w:val="ListParagraph"/>
        <w:spacing w:before="180" w:after="180"/>
        <w:rPr>
          <w:rFonts w:ascii="Segoe UI" w:hAnsi="Segoe UI" w:cs="Segoe UI"/>
        </w:rPr>
      </w:pPr>
    </w:p>
    <w:p w14:paraId="098A0074" w14:textId="77777777" w:rsidR="00E32076" w:rsidRDefault="00E32076" w:rsidP="00E32076">
      <w:pPr>
        <w:pStyle w:val="ListParagraph"/>
        <w:numPr>
          <w:ilvl w:val="0"/>
          <w:numId w:val="80"/>
        </w:numPr>
        <w:spacing w:before="180" w:after="180"/>
        <w:rPr>
          <w:rFonts w:ascii="Segoe UI" w:hAnsi="Segoe UI" w:cs="Segoe UI"/>
        </w:rPr>
      </w:pPr>
      <w:r>
        <w:rPr>
          <w:rFonts w:ascii="Segoe UI" w:hAnsi="Segoe UI" w:cs="Segoe UI"/>
        </w:rPr>
        <w:t xml:space="preserve">Select </w:t>
      </w:r>
      <w:r w:rsidRPr="00E32076">
        <w:rPr>
          <w:rFonts w:ascii="Segoe UI" w:hAnsi="Segoe UI" w:cs="Segoe UI"/>
          <w:b/>
          <w:bCs/>
        </w:rPr>
        <w:t>OK</w:t>
      </w:r>
      <w:r>
        <w:rPr>
          <w:rFonts w:ascii="Segoe UI" w:hAnsi="Segoe UI" w:cs="Segoe UI"/>
        </w:rPr>
        <w:t xml:space="preserve"> three times to get back to the designer.</w:t>
      </w:r>
    </w:p>
    <w:p w14:paraId="5610EE8E" w14:textId="77777777" w:rsidR="00186D30" w:rsidRDefault="00186D30" w:rsidP="00186D30">
      <w:pPr>
        <w:pStyle w:val="ListParagraph"/>
        <w:spacing w:before="180" w:after="180"/>
        <w:rPr>
          <w:rFonts w:ascii="Segoe UI" w:hAnsi="Segoe UI" w:cs="Segoe UI"/>
        </w:rPr>
      </w:pPr>
    </w:p>
    <w:p w14:paraId="67116845" w14:textId="5BEAEC51" w:rsidR="00FF3170" w:rsidRDefault="00FF3170" w:rsidP="00E32076">
      <w:pPr>
        <w:pStyle w:val="ListParagraph"/>
        <w:numPr>
          <w:ilvl w:val="0"/>
          <w:numId w:val="80"/>
        </w:numPr>
        <w:spacing w:before="180" w:after="180"/>
        <w:rPr>
          <w:rFonts w:ascii="Segoe UI" w:hAnsi="Segoe UI" w:cs="Segoe UI"/>
        </w:rPr>
      </w:pPr>
      <w:r w:rsidRPr="006A0C9A">
        <w:rPr>
          <w:rFonts w:ascii="Segoe UI" w:hAnsi="Segoe UI" w:cs="Segoe UI"/>
          <w:b/>
          <w:bCs/>
        </w:rPr>
        <w:t>Connect</w:t>
      </w:r>
      <w:r>
        <w:rPr>
          <w:rFonts w:ascii="Segoe UI" w:hAnsi="Segoe UI" w:cs="Segoe UI"/>
        </w:rPr>
        <w:t xml:space="preserve"> the </w:t>
      </w:r>
      <w:r w:rsidRPr="006A0C9A">
        <w:rPr>
          <w:rFonts w:ascii="Segoe UI" w:hAnsi="Segoe UI" w:cs="Segoe UI"/>
          <w:b/>
          <w:bCs/>
        </w:rPr>
        <w:t>Yes</w:t>
      </w:r>
      <w:r>
        <w:rPr>
          <w:rFonts w:ascii="Segoe UI" w:hAnsi="Segoe UI" w:cs="Segoe UI"/>
        </w:rPr>
        <w:t xml:space="preserve"> </w:t>
      </w:r>
      <w:r w:rsidR="006A0C9A">
        <w:rPr>
          <w:rFonts w:ascii="Segoe UI" w:hAnsi="Segoe UI" w:cs="Segoe UI"/>
        </w:rPr>
        <w:t xml:space="preserve">condition of the </w:t>
      </w:r>
      <w:r w:rsidR="00E90446">
        <w:rPr>
          <w:rFonts w:ascii="Segoe UI" w:hAnsi="Segoe UI" w:cs="Segoe UI"/>
          <w:b/>
          <w:bCs/>
        </w:rPr>
        <w:t>IsMedRefill</w:t>
      </w:r>
      <w:r w:rsidR="006A0C9A">
        <w:rPr>
          <w:rFonts w:ascii="Segoe UI" w:hAnsi="Segoe UI" w:cs="Segoe UI"/>
        </w:rPr>
        <w:t xml:space="preserve"> branch to the </w:t>
      </w:r>
      <w:r w:rsidR="006A0C9A" w:rsidRPr="006A0C9A">
        <w:rPr>
          <w:rFonts w:ascii="Segoe UI" w:hAnsi="Segoe UI" w:cs="Segoe UI"/>
          <w:b/>
          <w:bCs/>
        </w:rPr>
        <w:t>Submit</w:t>
      </w:r>
      <w:r w:rsidR="006A0C9A">
        <w:rPr>
          <w:rFonts w:ascii="Segoe UI" w:hAnsi="Segoe UI" w:cs="Segoe UI"/>
        </w:rPr>
        <w:t xml:space="preserve"> prompt.</w:t>
      </w:r>
    </w:p>
    <w:p w14:paraId="3EB1245F" w14:textId="1ADA4CFB" w:rsidR="006A0C9A" w:rsidRDefault="000714FF" w:rsidP="006A0C9A">
      <w:pPr>
        <w:pStyle w:val="ListParagraph"/>
        <w:spacing w:before="180" w:after="180"/>
        <w:rPr>
          <w:rFonts w:ascii="Segoe UI" w:hAnsi="Segoe UI" w:cs="Segoe UI"/>
        </w:rPr>
      </w:pPr>
      <w:r w:rsidRPr="00DA57A2">
        <w:rPr>
          <w:rFonts w:ascii="Segoe UI" w:hAnsi="Segoe UI" w:cs="Segoe UI"/>
          <w:noProof/>
        </w:rPr>
        <w:drawing>
          <wp:inline distT="0" distB="0" distL="0" distR="0" wp14:anchorId="43C7F666" wp14:editId="69449040">
            <wp:extent cx="2266950" cy="3048389"/>
            <wp:effectExtent l="19050" t="19050" r="19050" b="1905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43"/>
                    <a:stretch>
                      <a:fillRect/>
                    </a:stretch>
                  </pic:blipFill>
                  <pic:spPr>
                    <a:xfrm>
                      <a:off x="0" y="0"/>
                      <a:ext cx="2272924" cy="3056422"/>
                    </a:xfrm>
                    <a:prstGeom prst="rect">
                      <a:avLst/>
                    </a:prstGeom>
                    <a:ln w="6350">
                      <a:solidFill>
                        <a:schemeClr val="tx1"/>
                      </a:solidFill>
                    </a:ln>
                  </pic:spPr>
                </pic:pic>
              </a:graphicData>
            </a:graphic>
          </wp:inline>
        </w:drawing>
      </w:r>
    </w:p>
    <w:p w14:paraId="3BBFA980" w14:textId="77777777" w:rsidR="00186D30" w:rsidRDefault="00186D30" w:rsidP="006A0C9A">
      <w:pPr>
        <w:pStyle w:val="ListParagraph"/>
        <w:spacing w:before="180" w:after="180"/>
        <w:rPr>
          <w:rFonts w:ascii="Segoe UI" w:hAnsi="Segoe UI" w:cs="Segoe UI"/>
        </w:rPr>
      </w:pPr>
    </w:p>
    <w:p w14:paraId="6849349A" w14:textId="4F7E4075" w:rsidR="007109FA" w:rsidRDefault="007109FA" w:rsidP="007109FA">
      <w:pPr>
        <w:pStyle w:val="ListParagraph"/>
        <w:numPr>
          <w:ilvl w:val="0"/>
          <w:numId w:val="80"/>
        </w:numPr>
        <w:spacing w:before="180" w:after="180"/>
        <w:rPr>
          <w:rFonts w:ascii="Segoe UI" w:hAnsi="Segoe UI" w:cs="Segoe UI"/>
        </w:rPr>
      </w:pPr>
      <w:r w:rsidRPr="007109FA">
        <w:rPr>
          <w:rFonts w:ascii="Segoe UI" w:hAnsi="Segoe UI" w:cs="Segoe UI"/>
          <w:b/>
          <w:bCs/>
        </w:rPr>
        <w:lastRenderedPageBreak/>
        <w:t>Save</w:t>
      </w:r>
      <w:r>
        <w:rPr>
          <w:rFonts w:ascii="Segoe UI" w:hAnsi="Segoe UI" w:cs="Segoe UI"/>
        </w:rPr>
        <w:t xml:space="preserve"> and </w:t>
      </w:r>
      <w:r w:rsidRPr="007109FA">
        <w:rPr>
          <w:rFonts w:ascii="Segoe UI" w:hAnsi="Segoe UI" w:cs="Segoe UI"/>
          <w:b/>
          <w:bCs/>
        </w:rPr>
        <w:t>run</w:t>
      </w:r>
      <w:r>
        <w:rPr>
          <w:rFonts w:ascii="Segoe UI" w:hAnsi="Segoe UI" w:cs="Segoe UI"/>
        </w:rPr>
        <w:t xml:space="preserve"> your current scenario. If you don’t save the scenario first, it won’t run with updates since the last sav</w:t>
      </w:r>
      <w:r w:rsidR="00376AF6">
        <w:rPr>
          <w:rFonts w:ascii="Segoe UI" w:hAnsi="Segoe UI" w:cs="Segoe UI"/>
        </w:rPr>
        <w:t>e</w:t>
      </w:r>
      <w:r>
        <w:rPr>
          <w:rFonts w:ascii="Segoe UI" w:hAnsi="Segoe UI" w:cs="Segoe UI"/>
        </w:rPr>
        <w:t>. If you haven’t saved at all, it won’t recognize any conversation.</w:t>
      </w:r>
    </w:p>
    <w:p w14:paraId="5DE7DA7A" w14:textId="22B55A3B" w:rsidR="00222ABD" w:rsidRDefault="00222ABD" w:rsidP="00222ABD">
      <w:pPr>
        <w:pStyle w:val="ListParagraph"/>
        <w:spacing w:before="180" w:after="180"/>
        <w:rPr>
          <w:rFonts w:ascii="Segoe UI" w:hAnsi="Segoe UI" w:cs="Segoe UI"/>
        </w:rPr>
      </w:pPr>
      <w:r w:rsidRPr="006943E0">
        <w:rPr>
          <w:rFonts w:ascii="Segoe UI" w:hAnsi="Segoe UI" w:cs="Segoe UI"/>
          <w:noProof/>
        </w:rPr>
        <w:drawing>
          <wp:inline distT="0" distB="0" distL="0" distR="0" wp14:anchorId="22535018" wp14:editId="71346735">
            <wp:extent cx="4495800" cy="920336"/>
            <wp:effectExtent l="19050" t="19050" r="19050" b="13335"/>
            <wp:docPr id="93" name="Picture 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with medium confidence"/>
                    <pic:cNvPicPr/>
                  </pic:nvPicPr>
                  <pic:blipFill>
                    <a:blip r:embed="rId144"/>
                    <a:stretch>
                      <a:fillRect/>
                    </a:stretch>
                  </pic:blipFill>
                  <pic:spPr>
                    <a:xfrm>
                      <a:off x="0" y="0"/>
                      <a:ext cx="4505939" cy="922411"/>
                    </a:xfrm>
                    <a:prstGeom prst="rect">
                      <a:avLst/>
                    </a:prstGeom>
                    <a:ln w="6350">
                      <a:solidFill>
                        <a:schemeClr val="tx1"/>
                      </a:solidFill>
                    </a:ln>
                  </pic:spPr>
                </pic:pic>
              </a:graphicData>
            </a:graphic>
          </wp:inline>
        </w:drawing>
      </w:r>
    </w:p>
    <w:p w14:paraId="34FA0DA0" w14:textId="77777777" w:rsidR="00186D30" w:rsidRDefault="00186D30" w:rsidP="00186D30">
      <w:pPr>
        <w:pStyle w:val="ListParagraph"/>
        <w:spacing w:before="180" w:after="180"/>
        <w:rPr>
          <w:rFonts w:ascii="Segoe UI" w:hAnsi="Segoe UI" w:cs="Segoe UI"/>
        </w:rPr>
      </w:pPr>
    </w:p>
    <w:p w14:paraId="36D45E22" w14:textId="761AE293" w:rsidR="00376AF6" w:rsidRPr="00144661" w:rsidRDefault="00CF3443" w:rsidP="00144661">
      <w:pPr>
        <w:pStyle w:val="ListParagraph"/>
        <w:numPr>
          <w:ilvl w:val="0"/>
          <w:numId w:val="80"/>
        </w:numPr>
        <w:spacing w:before="180" w:after="180"/>
        <w:rPr>
          <w:rFonts w:ascii="Segoe UI" w:hAnsi="Segoe UI" w:cs="Segoe UI"/>
        </w:rPr>
      </w:pPr>
      <w:r w:rsidRPr="00376AF6">
        <w:rPr>
          <w:rFonts w:ascii="Segoe UI" w:hAnsi="Segoe UI" w:cs="Segoe UI"/>
        </w:rPr>
        <w:t>You should see the below output when running the conversation and selecting “Medication Refill” card when prompted to show the AdaptiveCard.</w:t>
      </w:r>
    </w:p>
    <w:p w14:paraId="25E31F9F" w14:textId="45D70702" w:rsidR="00CF3443" w:rsidRPr="00376AF6" w:rsidRDefault="00144661" w:rsidP="00376AF6">
      <w:pPr>
        <w:pStyle w:val="ListParagraph"/>
        <w:spacing w:before="180" w:after="180"/>
        <w:rPr>
          <w:rFonts w:ascii="Segoe UI" w:hAnsi="Segoe UI" w:cs="Segoe UI"/>
        </w:rPr>
      </w:pPr>
      <w:r w:rsidRPr="00237E07">
        <w:rPr>
          <w:rFonts w:ascii="Segoe UI" w:hAnsi="Segoe UI" w:cs="Segoe UI"/>
          <w:noProof/>
        </w:rPr>
        <w:drawing>
          <wp:inline distT="0" distB="0" distL="0" distR="0" wp14:anchorId="6534A8DF" wp14:editId="303F685A">
            <wp:extent cx="6185934" cy="4869132"/>
            <wp:effectExtent l="19050" t="19050" r="24765" b="27305"/>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text, application, email&#10;&#10;Description automatically generated"/>
                    <pic:cNvPicPr/>
                  </pic:nvPicPr>
                  <pic:blipFill>
                    <a:blip r:embed="rId145"/>
                    <a:stretch>
                      <a:fillRect/>
                    </a:stretch>
                  </pic:blipFill>
                  <pic:spPr>
                    <a:xfrm>
                      <a:off x="0" y="0"/>
                      <a:ext cx="6189320" cy="4871797"/>
                    </a:xfrm>
                    <a:prstGeom prst="rect">
                      <a:avLst/>
                    </a:prstGeom>
                    <a:ln w="6350">
                      <a:solidFill>
                        <a:schemeClr val="tx1"/>
                      </a:solidFill>
                    </a:ln>
                  </pic:spPr>
                </pic:pic>
              </a:graphicData>
            </a:graphic>
          </wp:inline>
        </w:drawing>
      </w:r>
    </w:p>
    <w:p w14:paraId="56994AC1" w14:textId="77777777" w:rsidR="008E3498" w:rsidRDefault="008E3498" w:rsidP="008E3498">
      <w:pPr>
        <w:spacing w:before="180" w:after="180"/>
        <w:rPr>
          <w:rFonts w:ascii="Segoe UI" w:hAnsi="Segoe UI" w:cs="Segoe UI"/>
        </w:rPr>
      </w:pPr>
    </w:p>
    <w:p w14:paraId="009DF29E" w14:textId="77777777" w:rsidR="004C5473" w:rsidRDefault="004C5473">
      <w:pPr>
        <w:rPr>
          <w:rFonts w:ascii="Segoe UI Semibold" w:hAnsi="Segoe UI Semibold"/>
          <w:color w:val="4472C4" w:themeColor="accent1"/>
        </w:rPr>
      </w:pPr>
      <w:r>
        <w:br w:type="page"/>
      </w:r>
    </w:p>
    <w:p w14:paraId="2766EA2D" w14:textId="0A62853C" w:rsidR="008E3498" w:rsidRPr="008E3498" w:rsidRDefault="008E3498" w:rsidP="008E3498">
      <w:pPr>
        <w:pStyle w:val="Style1"/>
      </w:pPr>
      <w:r>
        <w:lastRenderedPageBreak/>
        <w:t xml:space="preserve">Step 5: </w:t>
      </w:r>
      <w:r w:rsidRPr="008E3498">
        <w:t xml:space="preserve">Add </w:t>
      </w:r>
      <w:r>
        <w:t>Confirmation Statement</w:t>
      </w:r>
    </w:p>
    <w:p w14:paraId="32328821" w14:textId="21F5588F" w:rsidR="008E3498" w:rsidRDefault="008E3498" w:rsidP="008E3498">
      <w:pPr>
        <w:pStyle w:val="ListParagraph"/>
        <w:numPr>
          <w:ilvl w:val="0"/>
          <w:numId w:val="81"/>
        </w:numPr>
        <w:spacing w:before="180" w:after="180"/>
        <w:rPr>
          <w:rFonts w:ascii="Segoe UI" w:hAnsi="Segoe UI" w:cs="Segoe UI"/>
        </w:rPr>
      </w:pPr>
      <w:r>
        <w:rPr>
          <w:rFonts w:ascii="Segoe UI" w:hAnsi="Segoe UI" w:cs="Segoe UI"/>
        </w:rPr>
        <w:t xml:space="preserve">Add a </w:t>
      </w:r>
      <w:r w:rsidRPr="00032C1C">
        <w:rPr>
          <w:rFonts w:ascii="Segoe UI" w:hAnsi="Segoe UI" w:cs="Segoe UI"/>
          <w:b/>
          <w:bCs/>
        </w:rPr>
        <w:t>Statement</w:t>
      </w:r>
      <w:r>
        <w:rPr>
          <w:rFonts w:ascii="Segoe UI" w:hAnsi="Segoe UI" w:cs="Segoe UI"/>
        </w:rPr>
        <w:t xml:space="preserve"> element.</w:t>
      </w:r>
    </w:p>
    <w:p w14:paraId="612163E5" w14:textId="59023A28" w:rsidR="00032C1C" w:rsidRDefault="00032C1C" w:rsidP="00032C1C">
      <w:pPr>
        <w:pStyle w:val="ListParagraph"/>
        <w:spacing w:before="180" w:after="180"/>
        <w:rPr>
          <w:rFonts w:ascii="Segoe UI" w:hAnsi="Segoe UI" w:cs="Segoe UI"/>
          <w:b/>
          <w:bCs/>
        </w:rPr>
      </w:pPr>
      <w:r>
        <w:rPr>
          <w:noProof/>
        </w:rPr>
        <w:drawing>
          <wp:inline distT="0" distB="0" distL="0" distR="0" wp14:anchorId="457DF4EF" wp14:editId="0C2A5DF4">
            <wp:extent cx="2088956" cy="593453"/>
            <wp:effectExtent l="19050" t="19050" r="26035" b="16510"/>
            <wp:docPr id="32" name="Picture 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49E5637F" w14:textId="77777777" w:rsidR="00186D30" w:rsidRPr="00032C1C" w:rsidRDefault="00186D30" w:rsidP="00032C1C">
      <w:pPr>
        <w:pStyle w:val="ListParagraph"/>
        <w:spacing w:before="180" w:after="180"/>
        <w:rPr>
          <w:rFonts w:ascii="Segoe UI" w:hAnsi="Segoe UI" w:cs="Segoe UI"/>
          <w:b/>
          <w:bCs/>
        </w:rPr>
      </w:pPr>
    </w:p>
    <w:p w14:paraId="0F99EB9E" w14:textId="77777777" w:rsidR="00D363E5" w:rsidRDefault="008E3498" w:rsidP="00D363E5">
      <w:pPr>
        <w:pStyle w:val="ListParagraph"/>
        <w:numPr>
          <w:ilvl w:val="0"/>
          <w:numId w:val="81"/>
        </w:numPr>
        <w:spacing w:before="180" w:after="180"/>
        <w:rPr>
          <w:rFonts w:ascii="Segoe UI" w:hAnsi="Segoe UI" w:cs="Segoe UI"/>
        </w:rPr>
      </w:pPr>
      <w:r w:rsidRPr="00D1475B">
        <w:rPr>
          <w:rFonts w:ascii="Segoe UI" w:hAnsi="Segoe UI" w:cs="Segoe UI"/>
        </w:rPr>
        <w:t xml:space="preserve">Add </w:t>
      </w:r>
      <w:r w:rsidR="00D363E5" w:rsidRPr="00186D30">
        <w:rPr>
          <w:rFonts w:ascii="Segoe UI" w:hAnsi="Segoe UI" w:cs="Segoe UI"/>
          <w:b/>
          <w:bCs/>
        </w:rPr>
        <w:t>Display text</w:t>
      </w:r>
      <w:r w:rsidR="00D363E5">
        <w:rPr>
          <w:rFonts w:ascii="Segoe UI" w:hAnsi="Segoe UI" w:cs="Segoe UI"/>
        </w:rPr>
        <w:t xml:space="preserve"> as the following: </w:t>
      </w:r>
    </w:p>
    <w:p w14:paraId="10CA5B38" w14:textId="6C610895" w:rsidR="00D363E5" w:rsidRDefault="00E06AA8" w:rsidP="00073393">
      <w:pPr>
        <w:pStyle w:val="ListParagraph"/>
        <w:spacing w:before="180" w:after="180"/>
        <w:ind w:firstLine="720"/>
        <w:rPr>
          <w:rFonts w:ascii="Segoe UI" w:hAnsi="Segoe UI" w:cs="Segoe UI"/>
          <w:color w:val="4472C4" w:themeColor="accent1"/>
        </w:rPr>
      </w:pPr>
      <w:r w:rsidRPr="00073393">
        <w:rPr>
          <w:rFonts w:ascii="Segoe UI" w:hAnsi="Segoe UI" w:cs="Segoe UI"/>
          <w:color w:val="4472C4" w:themeColor="accent1"/>
        </w:rPr>
        <w:t>scenario.formData.myName + " - Thanks for providing the information, we have created a Medication Request for you regarding the following medication: " + scenario.formData.myMedReq</w:t>
      </w:r>
    </w:p>
    <w:p w14:paraId="6D5EC07D" w14:textId="77777777" w:rsidR="00186D30" w:rsidRPr="00073393" w:rsidRDefault="00186D30" w:rsidP="00073393">
      <w:pPr>
        <w:pStyle w:val="ListParagraph"/>
        <w:spacing w:before="180" w:after="180"/>
        <w:ind w:firstLine="720"/>
        <w:rPr>
          <w:rFonts w:ascii="Segoe UI" w:hAnsi="Segoe UI" w:cs="Segoe UI"/>
          <w:color w:val="4472C4" w:themeColor="accent1"/>
        </w:rPr>
      </w:pPr>
    </w:p>
    <w:p w14:paraId="6017CCBE" w14:textId="31180D23" w:rsidR="00073393" w:rsidRDefault="00073393" w:rsidP="00D363E5">
      <w:pPr>
        <w:pStyle w:val="ListParagraph"/>
        <w:numPr>
          <w:ilvl w:val="0"/>
          <w:numId w:val="81"/>
        </w:numPr>
        <w:spacing w:before="180" w:after="180"/>
        <w:rPr>
          <w:rFonts w:ascii="Segoe UI" w:hAnsi="Segoe UI" w:cs="Segoe UI"/>
        </w:rPr>
      </w:pPr>
      <w:r w:rsidRPr="00073393">
        <w:rPr>
          <w:rFonts w:ascii="Segoe UI" w:hAnsi="Segoe UI" w:cs="Segoe UI"/>
        </w:rPr>
        <w:t xml:space="preserve">Rename the statement to </w:t>
      </w:r>
      <w:r w:rsidRPr="00073393">
        <w:rPr>
          <w:rFonts w:ascii="Segoe UI" w:hAnsi="Segoe UI" w:cs="Segoe UI"/>
          <w:b/>
          <w:bCs/>
        </w:rPr>
        <w:t>Confirmation</w:t>
      </w:r>
      <w:r w:rsidR="0003608F">
        <w:rPr>
          <w:rFonts w:ascii="Segoe UI" w:hAnsi="Segoe UI" w:cs="Segoe UI"/>
        </w:rPr>
        <w:t>.</w:t>
      </w:r>
    </w:p>
    <w:p w14:paraId="1EFF9A6F" w14:textId="2A48CC45" w:rsidR="0003608F" w:rsidRDefault="0003608F" w:rsidP="0003608F">
      <w:pPr>
        <w:pStyle w:val="ListParagraph"/>
        <w:spacing w:before="180" w:after="180"/>
        <w:rPr>
          <w:rFonts w:ascii="Segoe UI" w:hAnsi="Segoe UI" w:cs="Segoe UI"/>
        </w:rPr>
      </w:pPr>
      <w:r>
        <w:rPr>
          <w:noProof/>
        </w:rPr>
        <w:drawing>
          <wp:inline distT="0" distB="0" distL="0" distR="0" wp14:anchorId="45D12A97" wp14:editId="45970C2A">
            <wp:extent cx="5843034" cy="2738110"/>
            <wp:effectExtent l="19050" t="19050" r="24765" b="24765"/>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146"/>
                    <a:stretch>
                      <a:fillRect/>
                    </a:stretch>
                  </pic:blipFill>
                  <pic:spPr>
                    <a:xfrm>
                      <a:off x="0" y="0"/>
                      <a:ext cx="5871531" cy="2751464"/>
                    </a:xfrm>
                    <a:prstGeom prst="rect">
                      <a:avLst/>
                    </a:prstGeom>
                    <a:ln w="6350">
                      <a:solidFill>
                        <a:schemeClr val="tx1"/>
                      </a:solidFill>
                    </a:ln>
                  </pic:spPr>
                </pic:pic>
              </a:graphicData>
            </a:graphic>
          </wp:inline>
        </w:drawing>
      </w:r>
    </w:p>
    <w:p w14:paraId="7759A468" w14:textId="77777777" w:rsidR="0003608F" w:rsidRDefault="0003608F" w:rsidP="0003608F">
      <w:pPr>
        <w:pStyle w:val="ListParagraph"/>
        <w:spacing w:before="180" w:after="180"/>
        <w:rPr>
          <w:rFonts w:ascii="Segoe UI" w:hAnsi="Segoe UI" w:cs="Segoe UI"/>
        </w:rPr>
      </w:pPr>
    </w:p>
    <w:p w14:paraId="26D5C514" w14:textId="2276608E" w:rsidR="008E3498" w:rsidRDefault="00D363E5" w:rsidP="00D363E5">
      <w:pPr>
        <w:pStyle w:val="ListParagraph"/>
        <w:numPr>
          <w:ilvl w:val="0"/>
          <w:numId w:val="81"/>
        </w:numPr>
        <w:spacing w:before="180" w:after="180"/>
        <w:rPr>
          <w:rFonts w:ascii="Segoe UI" w:hAnsi="Segoe UI" w:cs="Segoe UI"/>
        </w:rPr>
      </w:pPr>
      <w:r>
        <w:rPr>
          <w:rFonts w:ascii="Segoe UI" w:hAnsi="Segoe UI" w:cs="Segoe UI"/>
        </w:rPr>
        <w:t xml:space="preserve">Connect the Submit </w:t>
      </w:r>
      <w:r w:rsidR="00095AF8">
        <w:rPr>
          <w:rFonts w:ascii="Segoe UI" w:hAnsi="Segoe UI" w:cs="Segoe UI"/>
        </w:rPr>
        <w:t>step</w:t>
      </w:r>
      <w:r w:rsidR="00032C1C">
        <w:rPr>
          <w:rFonts w:ascii="Segoe UI" w:hAnsi="Segoe UI" w:cs="Segoe UI"/>
        </w:rPr>
        <w:t xml:space="preserve"> to the </w:t>
      </w:r>
      <w:r>
        <w:rPr>
          <w:rFonts w:ascii="Segoe UI" w:hAnsi="Segoe UI" w:cs="Segoe UI"/>
        </w:rPr>
        <w:t>Confirmation</w:t>
      </w:r>
      <w:r w:rsidR="008E3498" w:rsidRPr="00D1475B">
        <w:rPr>
          <w:rFonts w:ascii="Segoe UI" w:hAnsi="Segoe UI" w:cs="Segoe UI"/>
        </w:rPr>
        <w:t xml:space="preserve"> </w:t>
      </w:r>
      <w:r w:rsidR="00095AF8">
        <w:rPr>
          <w:rFonts w:ascii="Segoe UI" w:hAnsi="Segoe UI" w:cs="Segoe UI"/>
        </w:rPr>
        <w:t>step</w:t>
      </w:r>
      <w:r w:rsidR="00032C1C">
        <w:rPr>
          <w:rFonts w:ascii="Segoe UI" w:hAnsi="Segoe UI" w:cs="Segoe UI"/>
        </w:rPr>
        <w:t xml:space="preserve"> in the designer canvas.</w:t>
      </w:r>
    </w:p>
    <w:p w14:paraId="4D17CADF" w14:textId="1EB1859D" w:rsidR="00073393" w:rsidRDefault="00095AF8" w:rsidP="00073393">
      <w:pPr>
        <w:pStyle w:val="ListParagraph"/>
        <w:spacing w:before="180" w:after="180"/>
        <w:rPr>
          <w:rFonts w:ascii="Segoe UI" w:hAnsi="Segoe UI" w:cs="Segoe UI"/>
        </w:rPr>
      </w:pPr>
      <w:r w:rsidRPr="004441A6">
        <w:rPr>
          <w:rFonts w:ascii="Segoe UI" w:hAnsi="Segoe UI" w:cs="Segoe UI"/>
          <w:noProof/>
        </w:rPr>
        <w:drawing>
          <wp:inline distT="0" distB="0" distL="0" distR="0" wp14:anchorId="1B5F94F4" wp14:editId="4D2777EB">
            <wp:extent cx="2088515" cy="3450892"/>
            <wp:effectExtent l="19050" t="19050" r="26035" b="16510"/>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10;&#10;Description automatically generated"/>
                    <pic:cNvPicPr/>
                  </pic:nvPicPr>
                  <pic:blipFill>
                    <a:blip r:embed="rId147"/>
                    <a:stretch>
                      <a:fillRect/>
                    </a:stretch>
                  </pic:blipFill>
                  <pic:spPr>
                    <a:xfrm>
                      <a:off x="0" y="0"/>
                      <a:ext cx="2099266" cy="3468656"/>
                    </a:xfrm>
                    <a:prstGeom prst="rect">
                      <a:avLst/>
                    </a:prstGeom>
                    <a:ln w="6350">
                      <a:solidFill>
                        <a:schemeClr val="tx1"/>
                      </a:solidFill>
                    </a:ln>
                  </pic:spPr>
                </pic:pic>
              </a:graphicData>
            </a:graphic>
          </wp:inline>
        </w:drawing>
      </w:r>
    </w:p>
    <w:p w14:paraId="28EF1C68" w14:textId="77777777" w:rsidR="00FF59EA" w:rsidRDefault="00FF59EA" w:rsidP="00073393">
      <w:pPr>
        <w:pStyle w:val="ListParagraph"/>
        <w:spacing w:before="180" w:after="180"/>
        <w:rPr>
          <w:rFonts w:ascii="Segoe UI" w:hAnsi="Segoe UI" w:cs="Segoe UI"/>
        </w:rPr>
      </w:pPr>
    </w:p>
    <w:p w14:paraId="312A37B1" w14:textId="6330ED7E" w:rsidR="00032C1C" w:rsidRDefault="00032C1C" w:rsidP="00D363E5">
      <w:pPr>
        <w:pStyle w:val="ListParagraph"/>
        <w:numPr>
          <w:ilvl w:val="0"/>
          <w:numId w:val="81"/>
        </w:numPr>
        <w:spacing w:before="180" w:after="180"/>
        <w:rPr>
          <w:rFonts w:ascii="Segoe UI" w:hAnsi="Segoe UI" w:cs="Segoe UI"/>
        </w:rPr>
      </w:pPr>
      <w:r>
        <w:rPr>
          <w:rFonts w:ascii="Segoe UI" w:hAnsi="Segoe UI" w:cs="Segoe UI"/>
        </w:rPr>
        <w:t xml:space="preserve">Select </w:t>
      </w:r>
      <w:r w:rsidRPr="00186D30">
        <w:rPr>
          <w:rFonts w:ascii="Segoe UI" w:hAnsi="Segoe UI" w:cs="Segoe UI"/>
          <w:b/>
          <w:bCs/>
        </w:rPr>
        <w:t>Save</w:t>
      </w:r>
      <w:r>
        <w:rPr>
          <w:rFonts w:ascii="Segoe UI" w:hAnsi="Segoe UI" w:cs="Segoe UI"/>
        </w:rPr>
        <w:t xml:space="preserve"> and </w:t>
      </w:r>
      <w:r w:rsidR="00186D30">
        <w:rPr>
          <w:rFonts w:ascii="Segoe UI" w:hAnsi="Segoe UI" w:cs="Segoe UI"/>
          <w:b/>
          <w:bCs/>
        </w:rPr>
        <w:t>Run</w:t>
      </w:r>
      <w:r>
        <w:rPr>
          <w:rFonts w:ascii="Segoe UI" w:hAnsi="Segoe UI" w:cs="Segoe UI"/>
        </w:rPr>
        <w:t xml:space="preserve"> to see your scenario in the webchat.</w:t>
      </w:r>
    </w:p>
    <w:p w14:paraId="019F3528" w14:textId="7BFD5EAF" w:rsidR="00EF0554" w:rsidRDefault="00C36F0B" w:rsidP="00EF0554">
      <w:pPr>
        <w:pStyle w:val="ListParagraph"/>
        <w:spacing w:before="180" w:after="180"/>
        <w:rPr>
          <w:rFonts w:ascii="Segoe UI" w:hAnsi="Segoe UI" w:cs="Segoe UI"/>
        </w:rPr>
      </w:pPr>
      <w:r w:rsidRPr="00D7109D">
        <w:rPr>
          <w:rFonts w:ascii="Segoe UI" w:hAnsi="Segoe UI" w:cs="Segoe UI"/>
          <w:noProof/>
        </w:rPr>
        <w:drawing>
          <wp:inline distT="0" distB="0" distL="0" distR="0" wp14:anchorId="42265942" wp14:editId="7A7F0117">
            <wp:extent cx="4676936" cy="3678327"/>
            <wp:effectExtent l="19050" t="19050" r="9525" b="17780"/>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48"/>
                    <a:stretch>
                      <a:fillRect/>
                    </a:stretch>
                  </pic:blipFill>
                  <pic:spPr>
                    <a:xfrm>
                      <a:off x="0" y="0"/>
                      <a:ext cx="4703944" cy="3699568"/>
                    </a:xfrm>
                    <a:prstGeom prst="rect">
                      <a:avLst/>
                    </a:prstGeom>
                    <a:ln w="6350">
                      <a:solidFill>
                        <a:schemeClr val="tx1"/>
                      </a:solidFill>
                    </a:ln>
                  </pic:spPr>
                </pic:pic>
              </a:graphicData>
            </a:graphic>
          </wp:inline>
        </w:drawing>
      </w:r>
    </w:p>
    <w:p w14:paraId="54667B04" w14:textId="77777777" w:rsidR="000150E1" w:rsidRDefault="000150E1" w:rsidP="00EF0554">
      <w:pPr>
        <w:pStyle w:val="ListParagraph"/>
        <w:spacing w:before="180" w:after="180"/>
        <w:rPr>
          <w:rFonts w:ascii="Segoe UI" w:hAnsi="Segoe UI" w:cs="Segoe UI"/>
        </w:rPr>
      </w:pPr>
    </w:p>
    <w:p w14:paraId="6CF81042" w14:textId="1C1FC105" w:rsidR="000150E1" w:rsidRDefault="000150E1" w:rsidP="000150E1">
      <w:pPr>
        <w:pStyle w:val="ListParagraph"/>
        <w:numPr>
          <w:ilvl w:val="0"/>
          <w:numId w:val="81"/>
        </w:numPr>
        <w:spacing w:before="180" w:after="180"/>
        <w:rPr>
          <w:rFonts w:ascii="Segoe UI" w:hAnsi="Segoe UI" w:cs="Segoe UI"/>
        </w:rPr>
      </w:pPr>
      <w:r w:rsidRPr="006840EE">
        <w:rPr>
          <w:rFonts w:ascii="Segoe UI" w:hAnsi="Segoe UI" w:cs="Segoe UI"/>
          <w:b/>
          <w:bCs/>
        </w:rPr>
        <w:t>Fill in information</w:t>
      </w:r>
      <w:r>
        <w:rPr>
          <w:rFonts w:ascii="Segoe UI" w:hAnsi="Segoe UI" w:cs="Segoe UI"/>
        </w:rPr>
        <w:t xml:space="preserve"> for the request and click </w:t>
      </w:r>
      <w:r w:rsidRPr="006840EE">
        <w:rPr>
          <w:rFonts w:ascii="Segoe UI" w:hAnsi="Segoe UI" w:cs="Segoe UI"/>
          <w:b/>
          <w:bCs/>
        </w:rPr>
        <w:t>Submit</w:t>
      </w:r>
      <w:r>
        <w:rPr>
          <w:rFonts w:ascii="Segoe UI" w:hAnsi="Segoe UI" w:cs="Segoe UI"/>
        </w:rPr>
        <w:t xml:space="preserve"> to see the confirmation text.</w:t>
      </w:r>
    </w:p>
    <w:p w14:paraId="2C9C2FED" w14:textId="69FF59D1" w:rsidR="000150E1" w:rsidRPr="00D363E5" w:rsidRDefault="00393313" w:rsidP="00EF0554">
      <w:pPr>
        <w:pStyle w:val="ListParagraph"/>
        <w:spacing w:before="180" w:after="180"/>
        <w:rPr>
          <w:rFonts w:ascii="Segoe UI" w:hAnsi="Segoe UI" w:cs="Segoe UI"/>
        </w:rPr>
      </w:pPr>
      <w:r w:rsidRPr="00246D7E">
        <w:rPr>
          <w:rFonts w:ascii="Segoe UI" w:hAnsi="Segoe UI" w:cs="Segoe UI"/>
          <w:noProof/>
        </w:rPr>
        <w:drawing>
          <wp:inline distT="0" distB="0" distL="0" distR="0" wp14:anchorId="04258A6F" wp14:editId="22CAF854">
            <wp:extent cx="4676775" cy="3677764"/>
            <wp:effectExtent l="19050" t="19050" r="9525" b="18415"/>
            <wp:docPr id="87" name="Picture 8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email&#10;&#10;Description automatically generated"/>
                    <pic:cNvPicPr/>
                  </pic:nvPicPr>
                  <pic:blipFill>
                    <a:blip r:embed="rId149"/>
                    <a:stretch>
                      <a:fillRect/>
                    </a:stretch>
                  </pic:blipFill>
                  <pic:spPr>
                    <a:xfrm>
                      <a:off x="0" y="0"/>
                      <a:ext cx="4685791" cy="3684854"/>
                    </a:xfrm>
                    <a:prstGeom prst="rect">
                      <a:avLst/>
                    </a:prstGeom>
                    <a:ln w="6350">
                      <a:solidFill>
                        <a:schemeClr val="tx1"/>
                      </a:solidFill>
                    </a:ln>
                  </pic:spPr>
                </pic:pic>
              </a:graphicData>
            </a:graphic>
          </wp:inline>
        </w:drawing>
      </w:r>
    </w:p>
    <w:p w14:paraId="53B75F59" w14:textId="77777777" w:rsidR="000C57CE" w:rsidRDefault="000C57CE" w:rsidP="000C57CE">
      <w:pPr>
        <w:spacing w:before="180" w:after="180"/>
        <w:rPr>
          <w:rFonts w:ascii="Segoe UI" w:hAnsi="Segoe UI" w:cs="Segoe UI"/>
        </w:rPr>
      </w:pPr>
    </w:p>
    <w:p w14:paraId="6119AE36" w14:textId="77777777" w:rsidR="009B02A9" w:rsidRDefault="009B02A9">
      <w:pPr>
        <w:rPr>
          <w:rFonts w:ascii="Segoe UI" w:hAnsi="Segoe UI" w:cs="Segoe UI"/>
        </w:rPr>
      </w:pPr>
      <w:r>
        <w:rPr>
          <w:rFonts w:ascii="Segoe UI" w:hAnsi="Segoe UI" w:cs="Segoe UI"/>
        </w:rPr>
        <w:br w:type="page"/>
      </w:r>
    </w:p>
    <w:p w14:paraId="154A6E07" w14:textId="79B2F2CD" w:rsidR="000C57CE" w:rsidRPr="000C57CE" w:rsidRDefault="00AE18B9" w:rsidP="009B02A9">
      <w:pPr>
        <w:pStyle w:val="Style1"/>
      </w:pPr>
      <w:r>
        <w:lastRenderedPageBreak/>
        <w:t>Step 6: I</w:t>
      </w:r>
      <w:r w:rsidR="000C57CE" w:rsidRPr="000C57CE">
        <w:t>nvoke Live Agent Action</w:t>
      </w:r>
    </w:p>
    <w:p w14:paraId="636BB412" w14:textId="5200CE7D" w:rsidR="000C57CE" w:rsidRDefault="00AE18B9" w:rsidP="00B410A8">
      <w:pPr>
        <w:pStyle w:val="ListParagraph"/>
        <w:numPr>
          <w:ilvl w:val="0"/>
          <w:numId w:val="82"/>
        </w:numPr>
        <w:spacing w:before="180" w:after="180"/>
        <w:rPr>
          <w:rFonts w:ascii="Segoe UI" w:hAnsi="Segoe UI" w:cs="Segoe UI"/>
        </w:rPr>
      </w:pPr>
      <w:r>
        <w:rPr>
          <w:rFonts w:ascii="Segoe UI" w:hAnsi="Segoe UI" w:cs="Segoe UI"/>
        </w:rPr>
        <w:t xml:space="preserve">Add a </w:t>
      </w:r>
      <w:r w:rsidR="000C57CE" w:rsidRPr="009B02A9">
        <w:rPr>
          <w:rFonts w:ascii="Segoe UI" w:hAnsi="Segoe UI" w:cs="Segoe UI"/>
          <w:b/>
          <w:bCs/>
        </w:rPr>
        <w:t>Statement</w:t>
      </w:r>
      <w:r>
        <w:rPr>
          <w:rFonts w:ascii="Segoe UI" w:hAnsi="Segoe UI" w:cs="Segoe UI"/>
        </w:rPr>
        <w:t xml:space="preserve"> element to the canvas.</w:t>
      </w:r>
    </w:p>
    <w:p w14:paraId="2E7DFE07" w14:textId="32871CA6" w:rsidR="009B02A9" w:rsidRDefault="009B02A9" w:rsidP="009B02A9">
      <w:pPr>
        <w:pStyle w:val="ListParagraph"/>
        <w:spacing w:before="180" w:after="180"/>
        <w:rPr>
          <w:rFonts w:ascii="Segoe UI" w:hAnsi="Segoe UI" w:cs="Segoe UI"/>
        </w:rPr>
      </w:pPr>
      <w:r>
        <w:rPr>
          <w:noProof/>
        </w:rPr>
        <w:drawing>
          <wp:inline distT="0" distB="0" distL="0" distR="0" wp14:anchorId="0462D870" wp14:editId="5F15E2C7">
            <wp:extent cx="2088956" cy="593453"/>
            <wp:effectExtent l="19050" t="19050" r="26035" b="16510"/>
            <wp:docPr id="41" name="Picture 4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2E16EBC9" w14:textId="77777777" w:rsidR="009B02A9" w:rsidRPr="000C57CE" w:rsidRDefault="009B02A9" w:rsidP="009B02A9">
      <w:pPr>
        <w:pStyle w:val="ListParagraph"/>
        <w:spacing w:before="180" w:after="180"/>
        <w:rPr>
          <w:rFonts w:ascii="Segoe UI" w:hAnsi="Segoe UI" w:cs="Segoe UI"/>
        </w:rPr>
      </w:pPr>
    </w:p>
    <w:p w14:paraId="26E2A300" w14:textId="56487E23" w:rsidR="00B410A8" w:rsidRPr="006840EE" w:rsidRDefault="000C57CE" w:rsidP="00B410A8">
      <w:pPr>
        <w:pStyle w:val="ListParagraph"/>
        <w:numPr>
          <w:ilvl w:val="0"/>
          <w:numId w:val="82"/>
        </w:numPr>
        <w:spacing w:before="180" w:after="180"/>
        <w:rPr>
          <w:rFonts w:ascii="Segoe UI" w:hAnsi="Segoe UI" w:cs="Segoe UI"/>
          <w:noProof/>
        </w:rPr>
      </w:pPr>
      <w:r w:rsidRPr="00D1475B">
        <w:rPr>
          <w:rFonts w:ascii="Segoe UI" w:hAnsi="Segoe UI" w:cs="Segoe UI"/>
        </w:rPr>
        <w:t xml:space="preserve">Enter </w:t>
      </w:r>
      <w:r w:rsidRPr="009B02A9">
        <w:rPr>
          <w:rFonts w:ascii="Segoe UI" w:hAnsi="Segoe UI" w:cs="Segoe UI"/>
          <w:b/>
          <w:bCs/>
        </w:rPr>
        <w:t>Display</w:t>
      </w:r>
      <w:r w:rsidRPr="009B02A9">
        <w:rPr>
          <w:rFonts w:ascii="Segoe UI" w:hAnsi="Segoe UI" w:cs="Segoe UI"/>
          <w:b/>
          <w:bCs/>
          <w:noProof/>
        </w:rPr>
        <w:t xml:space="preserve"> Text</w:t>
      </w:r>
      <w:r w:rsidRPr="00D1475B">
        <w:rPr>
          <w:rFonts w:ascii="Segoe UI" w:hAnsi="Segoe UI" w:cs="Segoe UI"/>
          <w:noProof/>
        </w:rPr>
        <w:t xml:space="preserve">: </w:t>
      </w:r>
      <w:r w:rsidRPr="009B02A9">
        <w:rPr>
          <w:rFonts w:ascii="Segoe UI" w:hAnsi="Segoe UI" w:cs="Segoe UI"/>
          <w:noProof/>
          <w:color w:val="4472C4" w:themeColor="accent1"/>
        </w:rPr>
        <w:t>Please wait, I am transferring your request to a live agent for further assistance.</w:t>
      </w:r>
    </w:p>
    <w:p w14:paraId="61BA3654" w14:textId="77777777" w:rsidR="006840EE" w:rsidRPr="00B410A8" w:rsidRDefault="006840EE" w:rsidP="006840EE">
      <w:pPr>
        <w:pStyle w:val="ListParagraph"/>
        <w:spacing w:before="180" w:after="180"/>
        <w:rPr>
          <w:rFonts w:ascii="Segoe UI" w:hAnsi="Segoe UI" w:cs="Segoe UI"/>
          <w:noProof/>
        </w:rPr>
      </w:pPr>
    </w:p>
    <w:p w14:paraId="37978A21" w14:textId="62BDCA19" w:rsidR="009B02A9" w:rsidRPr="009B02A9" w:rsidRDefault="009B02A9" w:rsidP="00B410A8">
      <w:pPr>
        <w:pStyle w:val="ListParagraph"/>
        <w:numPr>
          <w:ilvl w:val="0"/>
          <w:numId w:val="82"/>
        </w:numPr>
        <w:spacing w:before="180" w:after="180"/>
        <w:rPr>
          <w:rFonts w:ascii="Segoe UI" w:hAnsi="Segoe UI" w:cs="Segoe UI"/>
          <w:noProof/>
        </w:rPr>
      </w:pPr>
      <w:r w:rsidRPr="009B02A9">
        <w:rPr>
          <w:rFonts w:ascii="Segoe UI" w:hAnsi="Segoe UI" w:cs="Segoe UI"/>
          <w:noProof/>
        </w:rPr>
        <w:t xml:space="preserve">Rename </w:t>
      </w:r>
      <w:r w:rsidRPr="009B02A9">
        <w:rPr>
          <w:rFonts w:ascii="Segoe UI" w:hAnsi="Segoe UI" w:cs="Segoe UI"/>
        </w:rPr>
        <w:t xml:space="preserve">the statement to </w:t>
      </w:r>
      <w:r w:rsidRPr="009B02A9">
        <w:rPr>
          <w:rFonts w:ascii="Segoe UI" w:hAnsi="Segoe UI" w:cs="Segoe UI"/>
          <w:b/>
          <w:bCs/>
        </w:rPr>
        <w:t>Live Chat</w:t>
      </w:r>
      <w:r>
        <w:rPr>
          <w:rFonts w:ascii="Segoe UI" w:hAnsi="Segoe UI" w:cs="Segoe UI"/>
        </w:rPr>
        <w:t>.</w:t>
      </w:r>
    </w:p>
    <w:p w14:paraId="3A236C8F" w14:textId="4CEE7C2F" w:rsidR="000C57CE" w:rsidRDefault="00CF494C" w:rsidP="000C57CE">
      <w:pPr>
        <w:pStyle w:val="ListParagraph"/>
        <w:spacing w:before="180" w:after="180"/>
        <w:rPr>
          <w:rFonts w:ascii="Segoe UI" w:hAnsi="Segoe UI" w:cs="Segoe UI"/>
          <w:noProof/>
        </w:rPr>
      </w:pPr>
      <w:r>
        <w:rPr>
          <w:noProof/>
        </w:rPr>
        <w:drawing>
          <wp:inline distT="0" distB="0" distL="0" distR="0" wp14:anchorId="741EEDEA" wp14:editId="1948071D">
            <wp:extent cx="6143625" cy="2886935"/>
            <wp:effectExtent l="19050" t="19050" r="9525" b="279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150"/>
                    <a:stretch>
                      <a:fillRect/>
                    </a:stretch>
                  </pic:blipFill>
                  <pic:spPr>
                    <a:xfrm>
                      <a:off x="0" y="0"/>
                      <a:ext cx="6149067" cy="2889492"/>
                    </a:xfrm>
                    <a:prstGeom prst="rect">
                      <a:avLst/>
                    </a:prstGeom>
                    <a:ln w="6350">
                      <a:solidFill>
                        <a:schemeClr val="tx1"/>
                      </a:solidFill>
                    </a:ln>
                  </pic:spPr>
                </pic:pic>
              </a:graphicData>
            </a:graphic>
          </wp:inline>
        </w:drawing>
      </w:r>
    </w:p>
    <w:p w14:paraId="6E758106" w14:textId="77777777" w:rsidR="0075280F" w:rsidRPr="00D1475B" w:rsidRDefault="0075280F" w:rsidP="000C57CE">
      <w:pPr>
        <w:pStyle w:val="ListParagraph"/>
        <w:spacing w:before="180" w:after="180"/>
        <w:rPr>
          <w:rFonts w:ascii="Segoe UI" w:hAnsi="Segoe UI" w:cs="Segoe UI"/>
          <w:noProof/>
        </w:rPr>
      </w:pPr>
    </w:p>
    <w:p w14:paraId="2175570C" w14:textId="6271CFC2" w:rsidR="00246817" w:rsidRPr="006840EE" w:rsidRDefault="000C57CE" w:rsidP="00B410A8">
      <w:pPr>
        <w:pStyle w:val="ListParagraph"/>
        <w:numPr>
          <w:ilvl w:val="0"/>
          <w:numId w:val="82"/>
        </w:numPr>
      </w:pPr>
      <w:r w:rsidRPr="00B410A8">
        <w:rPr>
          <w:rFonts w:ascii="Segoe UI" w:hAnsi="Segoe UI" w:cs="Segoe UI"/>
          <w:noProof/>
        </w:rPr>
        <w:t>Cl</w:t>
      </w:r>
      <w:r w:rsidR="00B410A8" w:rsidRPr="00B410A8">
        <w:rPr>
          <w:rFonts w:ascii="Segoe UI" w:hAnsi="Segoe UI" w:cs="Segoe UI"/>
          <w:noProof/>
        </w:rPr>
        <w:t>i</w:t>
      </w:r>
      <w:r w:rsidRPr="00B410A8">
        <w:rPr>
          <w:rFonts w:ascii="Segoe UI" w:hAnsi="Segoe UI" w:cs="Segoe UI"/>
          <w:noProof/>
        </w:rPr>
        <w:t xml:space="preserve">ck </w:t>
      </w:r>
      <w:r w:rsidRPr="0075280F">
        <w:rPr>
          <w:rFonts w:ascii="Segoe UI" w:hAnsi="Segoe UI" w:cs="Segoe UI"/>
          <w:b/>
          <w:bCs/>
          <w:noProof/>
        </w:rPr>
        <w:t>OK</w:t>
      </w:r>
      <w:r w:rsidRPr="00B410A8">
        <w:rPr>
          <w:rFonts w:ascii="Segoe UI" w:hAnsi="Segoe UI" w:cs="Segoe UI"/>
          <w:noProof/>
        </w:rPr>
        <w:t xml:space="preserve"> to return to the designer page.</w:t>
      </w:r>
    </w:p>
    <w:p w14:paraId="392189B2" w14:textId="77777777" w:rsidR="006840EE" w:rsidRPr="00097F8C" w:rsidRDefault="006840EE" w:rsidP="006840EE">
      <w:pPr>
        <w:pStyle w:val="ListParagraph"/>
      </w:pPr>
    </w:p>
    <w:p w14:paraId="37C176CA" w14:textId="6396E2C3" w:rsidR="00097F8C" w:rsidRPr="0075280F" w:rsidRDefault="00097F8C" w:rsidP="00B410A8">
      <w:pPr>
        <w:pStyle w:val="ListParagraph"/>
        <w:numPr>
          <w:ilvl w:val="0"/>
          <w:numId w:val="82"/>
        </w:numPr>
      </w:pPr>
      <w:r w:rsidRPr="0075280F">
        <w:rPr>
          <w:rFonts w:ascii="Segoe UI" w:hAnsi="Segoe UI" w:cs="Segoe UI"/>
          <w:b/>
          <w:bCs/>
          <w:noProof/>
        </w:rPr>
        <w:t>Connect</w:t>
      </w:r>
      <w:r>
        <w:rPr>
          <w:rFonts w:ascii="Segoe UI" w:hAnsi="Segoe UI" w:cs="Segoe UI"/>
          <w:noProof/>
        </w:rPr>
        <w:t xml:space="preserve"> the </w:t>
      </w:r>
      <w:r w:rsidRPr="0075280F">
        <w:rPr>
          <w:rFonts w:ascii="Segoe UI" w:hAnsi="Segoe UI" w:cs="Segoe UI"/>
          <w:b/>
          <w:bCs/>
          <w:noProof/>
        </w:rPr>
        <w:t>No</w:t>
      </w:r>
      <w:r>
        <w:rPr>
          <w:rFonts w:ascii="Segoe UI" w:hAnsi="Segoe UI" w:cs="Segoe UI"/>
          <w:noProof/>
        </w:rPr>
        <w:t xml:space="preserve"> decision of</w:t>
      </w:r>
      <w:r w:rsidR="00930155">
        <w:rPr>
          <w:rFonts w:ascii="Segoe UI" w:hAnsi="Segoe UI" w:cs="Segoe UI"/>
          <w:noProof/>
        </w:rPr>
        <w:t xml:space="preserve"> the</w:t>
      </w:r>
      <w:r>
        <w:rPr>
          <w:rFonts w:ascii="Segoe UI" w:hAnsi="Segoe UI" w:cs="Segoe UI"/>
          <w:noProof/>
        </w:rPr>
        <w:t xml:space="preserve"> </w:t>
      </w:r>
      <w:r w:rsidR="00146A70">
        <w:rPr>
          <w:rFonts w:ascii="Segoe UI" w:hAnsi="Segoe UI" w:cs="Segoe UI"/>
          <w:b/>
          <w:bCs/>
          <w:noProof/>
        </w:rPr>
        <w:t>IsMedRefill</w:t>
      </w:r>
      <w:r>
        <w:rPr>
          <w:rFonts w:ascii="Segoe UI" w:hAnsi="Segoe UI" w:cs="Segoe UI"/>
          <w:noProof/>
        </w:rPr>
        <w:t xml:space="preserve"> </w:t>
      </w:r>
      <w:r w:rsidR="00930155">
        <w:rPr>
          <w:rFonts w:ascii="Segoe UI" w:hAnsi="Segoe UI" w:cs="Segoe UI"/>
          <w:noProof/>
        </w:rPr>
        <w:t xml:space="preserve">branch </w:t>
      </w:r>
      <w:r>
        <w:rPr>
          <w:rFonts w:ascii="Segoe UI" w:hAnsi="Segoe UI" w:cs="Segoe UI"/>
          <w:noProof/>
        </w:rPr>
        <w:t xml:space="preserve">to the </w:t>
      </w:r>
      <w:r w:rsidRPr="0075280F">
        <w:rPr>
          <w:rFonts w:ascii="Segoe UI" w:hAnsi="Segoe UI" w:cs="Segoe UI"/>
          <w:b/>
          <w:bCs/>
          <w:noProof/>
        </w:rPr>
        <w:t>Live Chat</w:t>
      </w:r>
      <w:r>
        <w:rPr>
          <w:rFonts w:ascii="Segoe UI" w:hAnsi="Segoe UI" w:cs="Segoe UI"/>
          <w:noProof/>
        </w:rPr>
        <w:t xml:space="preserve"> statement.</w:t>
      </w:r>
    </w:p>
    <w:p w14:paraId="3870D999" w14:textId="278535D1" w:rsidR="0075280F" w:rsidRPr="008E3498" w:rsidRDefault="00146A70" w:rsidP="0075280F">
      <w:pPr>
        <w:pStyle w:val="ListParagraph"/>
      </w:pPr>
      <w:r w:rsidRPr="006355F1">
        <w:rPr>
          <w:noProof/>
        </w:rPr>
        <w:drawing>
          <wp:inline distT="0" distB="0" distL="0" distR="0" wp14:anchorId="3C6E56E3" wp14:editId="700812A3">
            <wp:extent cx="2543397" cy="3320165"/>
            <wp:effectExtent l="19050" t="19050" r="9525" b="1397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151"/>
                    <a:stretch>
                      <a:fillRect/>
                    </a:stretch>
                  </pic:blipFill>
                  <pic:spPr>
                    <a:xfrm>
                      <a:off x="0" y="0"/>
                      <a:ext cx="2547634" cy="3325695"/>
                    </a:xfrm>
                    <a:prstGeom prst="rect">
                      <a:avLst/>
                    </a:prstGeom>
                    <a:ln w="6350">
                      <a:solidFill>
                        <a:schemeClr val="tx1"/>
                      </a:solidFill>
                    </a:ln>
                  </pic:spPr>
                </pic:pic>
              </a:graphicData>
            </a:graphic>
          </wp:inline>
        </w:drawing>
      </w:r>
    </w:p>
    <w:p w14:paraId="05DD8799" w14:textId="64E9C2E9" w:rsidR="003A1AF9" w:rsidRDefault="0075280F" w:rsidP="003A1AF9">
      <w:pPr>
        <w:pStyle w:val="Style1"/>
      </w:pPr>
      <w:r>
        <w:lastRenderedPageBreak/>
        <w:t xml:space="preserve">Step 7: Add </w:t>
      </w:r>
      <w:r w:rsidR="006840EE">
        <w:t>A</w:t>
      </w:r>
      <w:r>
        <w:t xml:space="preserve">ction to </w:t>
      </w:r>
      <w:r w:rsidR="006840EE">
        <w:t>I</w:t>
      </w:r>
      <w:r>
        <w:t xml:space="preserve">nvoke </w:t>
      </w:r>
      <w:r w:rsidR="006840EE">
        <w:t>E</w:t>
      </w:r>
      <w:r>
        <w:t>scalation</w:t>
      </w:r>
    </w:p>
    <w:p w14:paraId="46AC2382" w14:textId="7ED9ADA3" w:rsidR="0075280F" w:rsidRDefault="008A410F" w:rsidP="00581260">
      <w:pPr>
        <w:pStyle w:val="ListParagraph"/>
        <w:numPr>
          <w:ilvl w:val="0"/>
          <w:numId w:val="82"/>
        </w:numPr>
        <w:rPr>
          <w:rFonts w:ascii="Segoe UI" w:hAnsi="Segoe UI" w:cs="Segoe UI"/>
          <w:noProof/>
        </w:rPr>
      </w:pPr>
      <w:r>
        <w:rPr>
          <w:rFonts w:ascii="Segoe UI" w:hAnsi="Segoe UI" w:cs="Segoe UI"/>
          <w:noProof/>
        </w:rPr>
        <w:t>Add an</w:t>
      </w:r>
      <w:r w:rsidR="0075280F" w:rsidRPr="00581260">
        <w:rPr>
          <w:rFonts w:ascii="Segoe UI" w:hAnsi="Segoe UI" w:cs="Segoe UI"/>
          <w:noProof/>
        </w:rPr>
        <w:t xml:space="preserve"> </w:t>
      </w:r>
      <w:r w:rsidR="0075280F" w:rsidRPr="00DA6568">
        <w:rPr>
          <w:rFonts w:ascii="Segoe UI" w:hAnsi="Segoe UI" w:cs="Segoe UI"/>
          <w:b/>
          <w:bCs/>
          <w:noProof/>
        </w:rPr>
        <w:t>Action</w:t>
      </w:r>
      <w:r w:rsidR="0075280F" w:rsidRPr="00581260">
        <w:rPr>
          <w:rFonts w:ascii="Segoe UI" w:hAnsi="Segoe UI" w:cs="Segoe UI"/>
          <w:noProof/>
        </w:rPr>
        <w:t xml:space="preserve"> element</w:t>
      </w:r>
      <w:r>
        <w:rPr>
          <w:rFonts w:ascii="Segoe UI" w:hAnsi="Segoe UI" w:cs="Segoe UI"/>
          <w:noProof/>
        </w:rPr>
        <w:t xml:space="preserve"> to the canvas,</w:t>
      </w:r>
      <w:r w:rsidR="00DA6568">
        <w:rPr>
          <w:rFonts w:ascii="Segoe UI" w:hAnsi="Segoe UI" w:cs="Segoe UI"/>
          <w:noProof/>
        </w:rPr>
        <w:t xml:space="preserve"> </w:t>
      </w:r>
      <w:r>
        <w:rPr>
          <w:rFonts w:ascii="Segoe UI" w:hAnsi="Segoe UI" w:cs="Segoe UI"/>
          <w:noProof/>
        </w:rPr>
        <w:t>used</w:t>
      </w:r>
      <w:r w:rsidR="00DA6568">
        <w:rPr>
          <w:rFonts w:ascii="Segoe UI" w:hAnsi="Segoe UI" w:cs="Segoe UI"/>
          <w:noProof/>
        </w:rPr>
        <w:t xml:space="preserve"> to </w:t>
      </w:r>
      <w:r w:rsidR="00DA6568" w:rsidRPr="00D1475B">
        <w:rPr>
          <w:rFonts w:ascii="Segoe UI" w:hAnsi="Segoe UI" w:cs="Segoe UI"/>
          <w:noProof/>
        </w:rPr>
        <w:t>trigger</w:t>
      </w:r>
      <w:r w:rsidR="00DA6568">
        <w:rPr>
          <w:rFonts w:ascii="Segoe UI" w:hAnsi="Segoe UI" w:cs="Segoe UI"/>
          <w:noProof/>
        </w:rPr>
        <w:t xml:space="preserve"> </w:t>
      </w:r>
      <w:r>
        <w:rPr>
          <w:rFonts w:ascii="Segoe UI" w:hAnsi="Segoe UI" w:cs="Segoe UI"/>
          <w:noProof/>
        </w:rPr>
        <w:t xml:space="preserve">an </w:t>
      </w:r>
      <w:r w:rsidR="00DA6568">
        <w:rPr>
          <w:rFonts w:ascii="Segoe UI" w:hAnsi="Segoe UI" w:cs="Segoe UI"/>
          <w:noProof/>
        </w:rPr>
        <w:t xml:space="preserve">escalation </w:t>
      </w:r>
      <w:r w:rsidR="00DA6568" w:rsidRPr="00D1475B">
        <w:rPr>
          <w:rFonts w:ascii="Segoe UI" w:hAnsi="Segoe UI" w:cs="Segoe UI"/>
          <w:noProof/>
        </w:rPr>
        <w:t>to Omnichannel Live Agent</w:t>
      </w:r>
    </w:p>
    <w:p w14:paraId="027EF9F1" w14:textId="3C57761B" w:rsidR="00C76607" w:rsidRDefault="00160B6E" w:rsidP="00717A50">
      <w:pPr>
        <w:pStyle w:val="ListParagraph"/>
        <w:rPr>
          <w:rFonts w:ascii="Segoe UI" w:hAnsi="Segoe UI" w:cs="Segoe UI"/>
          <w:noProof/>
        </w:rPr>
      </w:pPr>
      <w:r>
        <w:rPr>
          <w:noProof/>
        </w:rPr>
        <w:drawing>
          <wp:inline distT="0" distB="0" distL="0" distR="0" wp14:anchorId="1C3F4247" wp14:editId="354F33D1">
            <wp:extent cx="4866640" cy="567227"/>
            <wp:effectExtent l="19050" t="19050" r="10160" b="234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34972" cy="575191"/>
                    </a:xfrm>
                    <a:prstGeom prst="rect">
                      <a:avLst/>
                    </a:prstGeom>
                    <a:ln w="6350">
                      <a:solidFill>
                        <a:schemeClr val="tx1"/>
                      </a:solidFill>
                    </a:ln>
                  </pic:spPr>
                </pic:pic>
              </a:graphicData>
            </a:graphic>
          </wp:inline>
        </w:drawing>
      </w:r>
    </w:p>
    <w:p w14:paraId="693FDCF1" w14:textId="77777777" w:rsidR="00717A50" w:rsidRPr="00717A50" w:rsidRDefault="00717A50" w:rsidP="00717A50">
      <w:pPr>
        <w:pStyle w:val="ListParagraph"/>
        <w:rPr>
          <w:rFonts w:ascii="Segoe UI" w:hAnsi="Segoe UI" w:cs="Segoe UI"/>
          <w:noProof/>
        </w:rPr>
      </w:pPr>
    </w:p>
    <w:p w14:paraId="36D85D6A" w14:textId="0B456143" w:rsidR="0075280F" w:rsidRPr="00D1475B" w:rsidRDefault="008A410F" w:rsidP="008C58A2">
      <w:pPr>
        <w:pStyle w:val="ListParagraph"/>
        <w:numPr>
          <w:ilvl w:val="0"/>
          <w:numId w:val="82"/>
        </w:numPr>
        <w:spacing w:after="0"/>
        <w:rPr>
          <w:rFonts w:ascii="Segoe UI" w:hAnsi="Segoe UI" w:cs="Segoe UI"/>
          <w:noProof/>
        </w:rPr>
      </w:pPr>
      <w:r>
        <w:rPr>
          <w:rFonts w:ascii="Segoe UI" w:hAnsi="Segoe UI" w:cs="Segoe UI"/>
          <w:noProof/>
        </w:rPr>
        <w:t xml:space="preserve">Add </w:t>
      </w:r>
      <w:r w:rsidR="0075280F" w:rsidRPr="00D1475B">
        <w:rPr>
          <w:rFonts w:ascii="Segoe UI" w:hAnsi="Segoe UI" w:cs="Segoe UI"/>
          <w:noProof/>
        </w:rPr>
        <w:t>the following code in the action, which will trigger the Live agent chat:</w:t>
      </w:r>
    </w:p>
    <w:p w14:paraId="25848F50" w14:textId="77777777" w:rsidR="0075280F" w:rsidRPr="00581260" w:rsidRDefault="0075280F" w:rsidP="008C58A2">
      <w:pPr>
        <w:shd w:val="clear" w:color="auto" w:fill="FFFFFE"/>
        <w:spacing w:after="0" w:line="240" w:lineRule="auto"/>
        <w:ind w:left="1440" w:hanging="360"/>
        <w:rPr>
          <w:rFonts w:ascii="Segoe UI" w:eastAsia="Times New Roman" w:hAnsi="Segoe UI" w:cs="Segoe UI"/>
          <w:color w:val="000000"/>
        </w:rPr>
      </w:pPr>
      <w:r w:rsidRPr="00581260">
        <w:rPr>
          <w:rFonts w:ascii="Segoe UI" w:eastAsia="Times New Roman" w:hAnsi="Segoe UI" w:cs="Segoe UI"/>
          <w:color w:val="000000"/>
        </w:rPr>
        <w:t>session.sendChannelData(</w:t>
      </w:r>
      <w:r w:rsidRPr="00581260">
        <w:rPr>
          <w:rFonts w:ascii="Segoe UI" w:eastAsia="Times New Roman" w:hAnsi="Segoe UI" w:cs="Segoe UI"/>
          <w:color w:val="A31515"/>
        </w:rPr>
        <w:t>'Escalating...'</w:t>
      </w:r>
      <w:r w:rsidRPr="00581260">
        <w:rPr>
          <w:rFonts w:ascii="Segoe UI" w:eastAsia="Times New Roman" w:hAnsi="Segoe UI" w:cs="Segoe UI"/>
          <w:color w:val="000000"/>
        </w:rPr>
        <w:t>, {</w:t>
      </w:r>
    </w:p>
    <w:p w14:paraId="697AC7CD" w14:textId="77777777" w:rsidR="0075280F" w:rsidRPr="00581260" w:rsidRDefault="0075280F" w:rsidP="008C58A2">
      <w:pPr>
        <w:shd w:val="clear" w:color="auto" w:fill="FFFFFE"/>
        <w:spacing w:after="0" w:line="240" w:lineRule="auto"/>
        <w:ind w:left="1440" w:hanging="360"/>
        <w:rPr>
          <w:rFonts w:ascii="Segoe UI" w:eastAsia="Times New Roman" w:hAnsi="Segoe UI" w:cs="Segoe UI"/>
          <w:color w:val="000000"/>
        </w:rPr>
      </w:pPr>
      <w:r w:rsidRPr="00581260">
        <w:rPr>
          <w:rFonts w:ascii="Segoe UI" w:eastAsia="Times New Roman" w:hAnsi="Segoe UI" w:cs="Segoe UI"/>
          <w:color w:val="000000"/>
        </w:rPr>
        <w:t xml:space="preserve">    </w:t>
      </w:r>
      <w:r w:rsidRPr="00581260">
        <w:rPr>
          <w:rFonts w:ascii="Segoe UI" w:eastAsia="Times New Roman" w:hAnsi="Segoe UI" w:cs="Segoe UI"/>
          <w:color w:val="A31515"/>
        </w:rPr>
        <w:t>"tags"</w:t>
      </w:r>
      <w:r w:rsidRPr="00581260">
        <w:rPr>
          <w:rFonts w:ascii="Segoe UI" w:eastAsia="Times New Roman" w:hAnsi="Segoe UI" w:cs="Segoe UI"/>
          <w:color w:val="000000"/>
        </w:rPr>
        <w:t>: JSON.stringify({</w:t>
      </w:r>
      <w:r w:rsidRPr="00581260">
        <w:rPr>
          <w:rFonts w:ascii="Segoe UI" w:eastAsia="Times New Roman" w:hAnsi="Segoe UI" w:cs="Segoe UI"/>
          <w:color w:val="0000FF"/>
        </w:rPr>
        <w:t>type</w:t>
      </w:r>
      <w:r w:rsidRPr="00581260">
        <w:rPr>
          <w:rFonts w:ascii="Segoe UI" w:eastAsia="Times New Roman" w:hAnsi="Segoe UI" w:cs="Segoe UI"/>
          <w:color w:val="000000"/>
        </w:rPr>
        <w:t xml:space="preserve">: </w:t>
      </w:r>
      <w:r w:rsidRPr="00581260">
        <w:rPr>
          <w:rFonts w:ascii="Segoe UI" w:eastAsia="Times New Roman" w:hAnsi="Segoe UI" w:cs="Segoe UI"/>
          <w:color w:val="A31515"/>
        </w:rPr>
        <w:t>"Escalate"</w:t>
      </w:r>
      <w:r w:rsidRPr="00581260">
        <w:rPr>
          <w:rFonts w:ascii="Segoe UI" w:eastAsia="Times New Roman" w:hAnsi="Segoe UI" w:cs="Segoe UI"/>
          <w:color w:val="000000"/>
        </w:rPr>
        <w:t>, context: {</w:t>
      </w:r>
      <w:r w:rsidRPr="00581260">
        <w:rPr>
          <w:rFonts w:ascii="Segoe UI" w:eastAsia="Times New Roman" w:hAnsi="Segoe UI" w:cs="Segoe UI"/>
          <w:color w:val="A31515"/>
        </w:rPr>
        <w:t>"EscalateToAgent"</w:t>
      </w:r>
      <w:r w:rsidRPr="00581260">
        <w:rPr>
          <w:rFonts w:ascii="Segoe UI" w:eastAsia="Times New Roman" w:hAnsi="Segoe UI" w:cs="Segoe UI"/>
          <w:color w:val="000000"/>
        </w:rPr>
        <w:t xml:space="preserve">: </w:t>
      </w:r>
      <w:r w:rsidRPr="00581260">
        <w:rPr>
          <w:rFonts w:ascii="Segoe UI" w:eastAsia="Times New Roman" w:hAnsi="Segoe UI" w:cs="Segoe UI"/>
          <w:color w:val="002060"/>
        </w:rPr>
        <w:t>1</w:t>
      </w:r>
      <w:r w:rsidRPr="00581260">
        <w:rPr>
          <w:rFonts w:ascii="Segoe UI" w:eastAsia="Times New Roman" w:hAnsi="Segoe UI" w:cs="Segoe UI"/>
          <w:color w:val="000000"/>
        </w:rPr>
        <w:t>}})</w:t>
      </w:r>
    </w:p>
    <w:p w14:paraId="51F04831" w14:textId="0DAAC4B6" w:rsidR="008C58A2" w:rsidRDefault="0075280F" w:rsidP="00C76607">
      <w:pPr>
        <w:shd w:val="clear" w:color="auto" w:fill="FFFFFE"/>
        <w:ind w:left="1440" w:hanging="360"/>
        <w:rPr>
          <w:rFonts w:ascii="Segoe UI" w:eastAsia="Times New Roman" w:hAnsi="Segoe UI" w:cs="Segoe UI"/>
          <w:color w:val="000000"/>
        </w:rPr>
      </w:pPr>
      <w:r w:rsidRPr="00581260">
        <w:rPr>
          <w:rFonts w:ascii="Segoe UI" w:eastAsia="Times New Roman" w:hAnsi="Segoe UI" w:cs="Segoe UI"/>
          <w:color w:val="000000"/>
        </w:rPr>
        <w:t>});</w:t>
      </w:r>
    </w:p>
    <w:p w14:paraId="6B9F16CA" w14:textId="6EA60746" w:rsidR="007A46B3" w:rsidRDefault="007A46B3" w:rsidP="008C58A2">
      <w:pPr>
        <w:pStyle w:val="ListParagraph"/>
        <w:numPr>
          <w:ilvl w:val="0"/>
          <w:numId w:val="82"/>
        </w:numPr>
        <w:shd w:val="clear" w:color="auto" w:fill="FFFFFE"/>
        <w:spacing w:after="0" w:line="285" w:lineRule="atLeast"/>
        <w:rPr>
          <w:rFonts w:ascii="Segoe UI" w:eastAsia="Times New Roman" w:hAnsi="Segoe UI" w:cs="Segoe UI"/>
          <w:color w:val="000000"/>
        </w:rPr>
      </w:pPr>
      <w:r>
        <w:rPr>
          <w:rFonts w:ascii="Segoe UI" w:eastAsia="Times New Roman" w:hAnsi="Segoe UI" w:cs="Segoe UI"/>
          <w:color w:val="000000"/>
        </w:rPr>
        <w:t xml:space="preserve">Name the </w:t>
      </w:r>
      <w:r w:rsidR="008C58A2">
        <w:rPr>
          <w:rFonts w:ascii="Segoe UI" w:eastAsia="Times New Roman" w:hAnsi="Segoe UI" w:cs="Segoe UI"/>
          <w:color w:val="000000"/>
        </w:rPr>
        <w:t xml:space="preserve">action </w:t>
      </w:r>
      <w:r w:rsidR="008C58A2" w:rsidRPr="008C58A2">
        <w:rPr>
          <w:rFonts w:ascii="Segoe UI" w:eastAsia="Times New Roman" w:hAnsi="Segoe UI" w:cs="Segoe UI"/>
          <w:b/>
          <w:bCs/>
          <w:color w:val="000000"/>
        </w:rPr>
        <w:t>Escalate</w:t>
      </w:r>
      <w:r w:rsidR="008C58A2">
        <w:rPr>
          <w:rFonts w:ascii="Segoe UI" w:eastAsia="Times New Roman" w:hAnsi="Segoe UI" w:cs="Segoe UI"/>
          <w:color w:val="000000"/>
        </w:rPr>
        <w:t>.</w:t>
      </w:r>
      <w:r w:rsidR="00717A50">
        <w:rPr>
          <w:rFonts w:ascii="Segoe UI" w:eastAsia="Times New Roman" w:hAnsi="Segoe UI" w:cs="Segoe UI"/>
          <w:color w:val="000000"/>
        </w:rPr>
        <w:t xml:space="preserve">  </w:t>
      </w:r>
      <w:r w:rsidR="00717A50" w:rsidRPr="008C58A2">
        <w:rPr>
          <w:rFonts w:ascii="Segoe UI" w:hAnsi="Segoe UI" w:cs="Segoe UI"/>
          <w:noProof/>
        </w:rPr>
        <w:t xml:space="preserve">Click </w:t>
      </w:r>
      <w:r w:rsidR="00717A50" w:rsidRPr="00717A50">
        <w:rPr>
          <w:rFonts w:ascii="Segoe UI" w:hAnsi="Segoe UI" w:cs="Segoe UI"/>
          <w:b/>
          <w:bCs/>
          <w:noProof/>
        </w:rPr>
        <w:t>O</w:t>
      </w:r>
      <w:r w:rsidR="00717A50">
        <w:rPr>
          <w:rFonts w:ascii="Segoe UI" w:hAnsi="Segoe UI" w:cs="Segoe UI"/>
          <w:b/>
          <w:bCs/>
          <w:noProof/>
        </w:rPr>
        <w:t>K</w:t>
      </w:r>
      <w:r w:rsidR="00717A50" w:rsidRPr="008C58A2">
        <w:rPr>
          <w:rFonts w:ascii="Segoe UI" w:hAnsi="Segoe UI" w:cs="Segoe UI"/>
          <w:noProof/>
        </w:rPr>
        <w:t xml:space="preserve"> to return to the designer page</w:t>
      </w:r>
      <w:r w:rsidR="00717A50" w:rsidRPr="008C58A2">
        <w:rPr>
          <w:rFonts w:ascii="Segoe UI" w:hAnsi="Segoe UI" w:cs="Segoe UI"/>
        </w:rPr>
        <w:t>.</w:t>
      </w:r>
      <w:r w:rsidR="00717A50">
        <w:rPr>
          <w:rFonts w:ascii="Segoe UI" w:hAnsi="Segoe UI" w:cs="Segoe UI"/>
        </w:rPr>
        <w:t xml:space="preserve">  </w:t>
      </w:r>
    </w:p>
    <w:p w14:paraId="71B96FA1" w14:textId="67B0FFE2" w:rsidR="008C58A2" w:rsidRDefault="00073D3F" w:rsidP="008C58A2">
      <w:pPr>
        <w:pStyle w:val="ListParagraph"/>
        <w:shd w:val="clear" w:color="auto" w:fill="FFFFFE"/>
        <w:spacing w:line="285" w:lineRule="atLeast"/>
        <w:rPr>
          <w:rFonts w:ascii="Segoe UI" w:eastAsia="Times New Roman" w:hAnsi="Segoe UI" w:cs="Segoe UI"/>
        </w:rPr>
      </w:pPr>
      <w:r w:rsidRPr="001017C7">
        <w:rPr>
          <w:rFonts w:ascii="Segoe UI" w:eastAsia="Times New Roman" w:hAnsi="Segoe UI" w:cs="Segoe UI"/>
          <w:noProof/>
        </w:rPr>
        <w:drawing>
          <wp:inline distT="0" distB="0" distL="0" distR="0" wp14:anchorId="0C557AB7" wp14:editId="46516A63">
            <wp:extent cx="5935183" cy="4657470"/>
            <wp:effectExtent l="19050" t="19050" r="27940" b="1016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53"/>
                    <a:stretch>
                      <a:fillRect/>
                    </a:stretch>
                  </pic:blipFill>
                  <pic:spPr>
                    <a:xfrm>
                      <a:off x="0" y="0"/>
                      <a:ext cx="5949166" cy="4668443"/>
                    </a:xfrm>
                    <a:prstGeom prst="rect">
                      <a:avLst/>
                    </a:prstGeom>
                    <a:ln w="6350">
                      <a:solidFill>
                        <a:schemeClr val="tx1"/>
                      </a:solidFill>
                    </a:ln>
                  </pic:spPr>
                </pic:pic>
              </a:graphicData>
            </a:graphic>
          </wp:inline>
        </w:drawing>
      </w:r>
    </w:p>
    <w:p w14:paraId="7F9DE46B" w14:textId="77777777" w:rsidR="002468E9" w:rsidRPr="008C58A2" w:rsidRDefault="002468E9" w:rsidP="008C58A2">
      <w:pPr>
        <w:pStyle w:val="ListParagraph"/>
        <w:shd w:val="clear" w:color="auto" w:fill="FFFFFE"/>
        <w:spacing w:line="285" w:lineRule="atLeast"/>
        <w:rPr>
          <w:rFonts w:ascii="Segoe UI" w:eastAsia="Times New Roman" w:hAnsi="Segoe UI" w:cs="Segoe UI"/>
        </w:rPr>
      </w:pPr>
    </w:p>
    <w:p w14:paraId="709F6626" w14:textId="5D81C461" w:rsidR="00717A50" w:rsidRPr="002468E9" w:rsidRDefault="0008001B" w:rsidP="002468E9">
      <w:pPr>
        <w:pStyle w:val="ListParagraph"/>
        <w:numPr>
          <w:ilvl w:val="0"/>
          <w:numId w:val="82"/>
        </w:numPr>
        <w:rPr>
          <w:rFonts w:ascii="Segoe UI" w:hAnsi="Segoe UI" w:cs="Segoe UI"/>
        </w:rPr>
      </w:pPr>
      <w:r w:rsidRPr="00C76607">
        <w:rPr>
          <w:rFonts w:ascii="Segoe UI" w:hAnsi="Segoe UI" w:cs="Segoe UI"/>
          <w:b/>
          <w:bCs/>
        </w:rPr>
        <w:t>Connect</w:t>
      </w:r>
      <w:r w:rsidRPr="00C76607">
        <w:rPr>
          <w:rFonts w:ascii="Segoe UI" w:hAnsi="Segoe UI" w:cs="Segoe UI"/>
        </w:rPr>
        <w:t xml:space="preserve"> the </w:t>
      </w:r>
      <w:r w:rsidRPr="00C76607">
        <w:rPr>
          <w:rFonts w:ascii="Segoe UI" w:hAnsi="Segoe UI" w:cs="Segoe UI"/>
          <w:b/>
          <w:bCs/>
        </w:rPr>
        <w:t>Live Chat</w:t>
      </w:r>
      <w:r w:rsidRPr="00C76607">
        <w:rPr>
          <w:rFonts w:ascii="Segoe UI" w:hAnsi="Segoe UI" w:cs="Segoe UI"/>
        </w:rPr>
        <w:t xml:space="preserve"> to </w:t>
      </w:r>
      <w:r w:rsidR="00C76607" w:rsidRPr="00C76607">
        <w:rPr>
          <w:rFonts w:ascii="Segoe UI" w:hAnsi="Segoe UI" w:cs="Segoe UI"/>
        </w:rPr>
        <w:t xml:space="preserve">the new </w:t>
      </w:r>
      <w:r w:rsidR="00C76607" w:rsidRPr="00C76607">
        <w:rPr>
          <w:rFonts w:ascii="Segoe UI" w:hAnsi="Segoe UI" w:cs="Segoe UI"/>
          <w:b/>
          <w:bCs/>
        </w:rPr>
        <w:t>EscalateToAgent</w:t>
      </w:r>
      <w:r w:rsidR="00C76607" w:rsidRPr="00C76607">
        <w:rPr>
          <w:rFonts w:ascii="Segoe UI" w:hAnsi="Segoe UI" w:cs="Segoe UI"/>
        </w:rPr>
        <w:t xml:space="preserve"> action.</w:t>
      </w:r>
      <w:r w:rsidR="00B72B34">
        <w:rPr>
          <w:rFonts w:ascii="Segoe UI" w:hAnsi="Segoe UI" w:cs="Segoe UI"/>
        </w:rPr>
        <w:t xml:space="preserve">  </w:t>
      </w:r>
      <w:r w:rsidR="002468E9">
        <w:rPr>
          <w:rFonts w:ascii="Segoe UI" w:hAnsi="Segoe UI" w:cs="Segoe UI"/>
        </w:rPr>
        <w:t>You completed the final connection!</w:t>
      </w:r>
    </w:p>
    <w:p w14:paraId="4A63BFB8" w14:textId="64B490AD" w:rsidR="00C76607" w:rsidRDefault="006564FB" w:rsidP="006564FB">
      <w:pPr>
        <w:pStyle w:val="Style1"/>
        <w:spacing w:after="0"/>
        <w:ind w:left="720"/>
        <w:rPr>
          <w:color w:val="auto"/>
        </w:rPr>
      </w:pPr>
      <w:r w:rsidRPr="00900BED">
        <w:rPr>
          <w:noProof/>
          <w:color w:val="auto"/>
        </w:rPr>
        <w:lastRenderedPageBreak/>
        <w:drawing>
          <wp:inline distT="0" distB="0" distL="0" distR="0" wp14:anchorId="0F64CA37" wp14:editId="28AE58A1">
            <wp:extent cx="2885070" cy="3893731"/>
            <wp:effectExtent l="19050" t="19050" r="10795" b="1206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pic:cNvPicPr/>
                  </pic:nvPicPr>
                  <pic:blipFill>
                    <a:blip r:embed="rId154"/>
                    <a:stretch>
                      <a:fillRect/>
                    </a:stretch>
                  </pic:blipFill>
                  <pic:spPr>
                    <a:xfrm>
                      <a:off x="0" y="0"/>
                      <a:ext cx="2890863" cy="3901549"/>
                    </a:xfrm>
                    <a:prstGeom prst="rect">
                      <a:avLst/>
                    </a:prstGeom>
                    <a:ln w="6350">
                      <a:solidFill>
                        <a:schemeClr val="tx1"/>
                      </a:solidFill>
                    </a:ln>
                  </pic:spPr>
                </pic:pic>
              </a:graphicData>
            </a:graphic>
          </wp:inline>
        </w:drawing>
      </w:r>
    </w:p>
    <w:p w14:paraId="29FFEFD2" w14:textId="77777777" w:rsidR="008C3786" w:rsidRPr="002468E9" w:rsidRDefault="008C3786" w:rsidP="002468E9">
      <w:pPr>
        <w:rPr>
          <w:rFonts w:ascii="Segoe UI" w:hAnsi="Segoe UI" w:cs="Segoe UI"/>
        </w:rPr>
      </w:pPr>
    </w:p>
    <w:p w14:paraId="6619C5EF" w14:textId="06D139D1" w:rsidR="00D1475B" w:rsidRDefault="00B72B34" w:rsidP="00D34F4B">
      <w:pPr>
        <w:pStyle w:val="ListParagraph"/>
        <w:numPr>
          <w:ilvl w:val="0"/>
          <w:numId w:val="82"/>
        </w:numPr>
        <w:rPr>
          <w:rFonts w:ascii="Segoe UI" w:hAnsi="Segoe UI" w:cs="Segoe UI"/>
        </w:rPr>
      </w:pPr>
      <w:r w:rsidRPr="00B72B34">
        <w:rPr>
          <w:rFonts w:ascii="Segoe UI" w:hAnsi="Segoe UI" w:cs="Segoe UI"/>
          <w:b/>
          <w:bCs/>
        </w:rPr>
        <w:t>Save</w:t>
      </w:r>
      <w:r>
        <w:rPr>
          <w:rFonts w:ascii="Segoe UI" w:hAnsi="Segoe UI" w:cs="Segoe UI"/>
        </w:rPr>
        <w:t xml:space="preserve"> and </w:t>
      </w:r>
      <w:r w:rsidRPr="00B72B34">
        <w:rPr>
          <w:rFonts w:ascii="Segoe UI" w:hAnsi="Segoe UI" w:cs="Segoe UI"/>
          <w:b/>
          <w:bCs/>
        </w:rPr>
        <w:t>run</w:t>
      </w:r>
      <w:r>
        <w:rPr>
          <w:rFonts w:ascii="Segoe UI" w:hAnsi="Segoe UI" w:cs="Segoe UI"/>
        </w:rPr>
        <w:t xml:space="preserve"> your scenario to see the full scenario output.</w:t>
      </w:r>
    </w:p>
    <w:p w14:paraId="425B5C2E" w14:textId="77777777" w:rsidR="00842170" w:rsidRDefault="00842170" w:rsidP="00842170">
      <w:pPr>
        <w:pStyle w:val="ListParagraph"/>
        <w:rPr>
          <w:rFonts w:ascii="Segoe UI" w:hAnsi="Segoe UI" w:cs="Segoe UI"/>
        </w:rPr>
      </w:pPr>
    </w:p>
    <w:p w14:paraId="34A607A4" w14:textId="4EF60761" w:rsidR="00842170" w:rsidRDefault="004225FA" w:rsidP="00D34F4B">
      <w:pPr>
        <w:pStyle w:val="ListParagraph"/>
        <w:numPr>
          <w:ilvl w:val="0"/>
          <w:numId w:val="82"/>
        </w:numPr>
        <w:rPr>
          <w:rFonts w:ascii="Segoe UI" w:hAnsi="Segoe UI" w:cs="Segoe UI"/>
        </w:rPr>
      </w:pPr>
      <w:r>
        <w:rPr>
          <w:rFonts w:ascii="Segoe UI" w:hAnsi="Segoe UI" w:cs="Segoe UI"/>
        </w:rPr>
        <w:t xml:space="preserve">Test all </w:t>
      </w:r>
      <w:r w:rsidR="00B85BC1">
        <w:rPr>
          <w:rFonts w:ascii="Segoe UI" w:hAnsi="Segoe UI" w:cs="Segoe UI"/>
        </w:rPr>
        <w:t xml:space="preserve">logical paths. </w:t>
      </w:r>
      <w:r w:rsidR="00842170" w:rsidRPr="00842170">
        <w:rPr>
          <w:rFonts w:ascii="Segoe UI" w:hAnsi="Segoe UI" w:cs="Segoe UI"/>
        </w:rPr>
        <w:t>Selecting Live Agent in the authored card should show the escalation action.</w:t>
      </w:r>
    </w:p>
    <w:p w14:paraId="33317E70" w14:textId="0B22FEA7" w:rsidR="00842170" w:rsidRPr="00842170" w:rsidRDefault="00842170" w:rsidP="00842170">
      <w:pPr>
        <w:pStyle w:val="ListParagraph"/>
        <w:rPr>
          <w:rFonts w:ascii="Segoe UI" w:hAnsi="Segoe UI" w:cs="Segoe UI"/>
        </w:rPr>
      </w:pPr>
      <w:r>
        <w:rPr>
          <w:noProof/>
        </w:rPr>
        <w:drawing>
          <wp:inline distT="0" distB="0" distL="0" distR="0" wp14:anchorId="588FFD4C" wp14:editId="00BBDA4A">
            <wp:extent cx="3247661" cy="2309148"/>
            <wp:effectExtent l="19050" t="19050" r="10160" b="1524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55"/>
                    <a:stretch>
                      <a:fillRect/>
                    </a:stretch>
                  </pic:blipFill>
                  <pic:spPr>
                    <a:xfrm>
                      <a:off x="0" y="0"/>
                      <a:ext cx="3265214" cy="2321629"/>
                    </a:xfrm>
                    <a:prstGeom prst="rect">
                      <a:avLst/>
                    </a:prstGeom>
                    <a:ln w="6350">
                      <a:solidFill>
                        <a:schemeClr val="tx1"/>
                      </a:solidFill>
                    </a:ln>
                  </pic:spPr>
                </pic:pic>
              </a:graphicData>
            </a:graphic>
          </wp:inline>
        </w:drawing>
      </w:r>
    </w:p>
    <w:p w14:paraId="2CD54DAD" w14:textId="77777777" w:rsidR="00D34F4B" w:rsidRDefault="00D34F4B" w:rsidP="00D34F4B">
      <w:pPr>
        <w:pStyle w:val="ListParagraph"/>
        <w:rPr>
          <w:rFonts w:ascii="Segoe UI" w:hAnsi="Segoe UI" w:cs="Segoe UI"/>
        </w:rPr>
      </w:pPr>
    </w:p>
    <w:p w14:paraId="6281BA3C" w14:textId="3A2CDD70" w:rsidR="00133D3E" w:rsidRDefault="00133D3E" w:rsidP="00133D3E">
      <w:pPr>
        <w:pStyle w:val="ListParagraph"/>
        <w:numPr>
          <w:ilvl w:val="0"/>
          <w:numId w:val="82"/>
        </w:numPr>
        <w:rPr>
          <w:rFonts w:ascii="Segoe UI" w:hAnsi="Segoe UI" w:cs="Segoe UI"/>
        </w:rPr>
      </w:pPr>
      <w:r w:rsidRPr="00133D3E">
        <w:rPr>
          <w:rFonts w:ascii="Segoe UI" w:hAnsi="Segoe UI" w:cs="Segoe UI"/>
          <w:b/>
          <w:bCs/>
        </w:rPr>
        <w:t>Exit</w:t>
      </w:r>
      <w:r>
        <w:rPr>
          <w:rFonts w:ascii="Segoe UI" w:hAnsi="Segoe UI" w:cs="Segoe UI"/>
        </w:rPr>
        <w:t xml:space="preserve"> the MCH_PatientSerivce scenario editor.</w:t>
      </w:r>
    </w:p>
    <w:p w14:paraId="0B6EBD89" w14:textId="2A2F3C73" w:rsidR="00F610E7" w:rsidRPr="00D34F4B" w:rsidRDefault="00F610E7" w:rsidP="00F610E7">
      <w:pPr>
        <w:pStyle w:val="ListParagraph"/>
        <w:rPr>
          <w:rFonts w:ascii="Segoe UI" w:hAnsi="Segoe UI" w:cs="Segoe UI"/>
        </w:rPr>
      </w:pPr>
      <w:r>
        <w:rPr>
          <w:noProof/>
        </w:rPr>
        <w:drawing>
          <wp:inline distT="0" distB="0" distL="0" distR="0" wp14:anchorId="712EDF71" wp14:editId="03EB0C68">
            <wp:extent cx="4064702" cy="763600"/>
            <wp:effectExtent l="19050" t="19050" r="12065" b="1778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pic:nvPicPr>
                  <pic:blipFill>
                    <a:blip r:embed="rId156"/>
                    <a:stretch>
                      <a:fillRect/>
                    </a:stretch>
                  </pic:blipFill>
                  <pic:spPr>
                    <a:xfrm>
                      <a:off x="0" y="0"/>
                      <a:ext cx="4098279" cy="769908"/>
                    </a:xfrm>
                    <a:prstGeom prst="rect">
                      <a:avLst/>
                    </a:prstGeom>
                    <a:ln w="6350">
                      <a:solidFill>
                        <a:schemeClr val="tx1"/>
                      </a:solidFill>
                    </a:ln>
                  </pic:spPr>
                </pic:pic>
              </a:graphicData>
            </a:graphic>
          </wp:inline>
        </w:drawing>
      </w:r>
    </w:p>
    <w:p w14:paraId="0F40B1AB" w14:textId="77777777" w:rsidR="00643CBE" w:rsidRDefault="00643CBE">
      <w:pPr>
        <w:rPr>
          <w:rFonts w:ascii="Segoe UI" w:hAnsi="Segoe UI" w:cs="Segoe UI"/>
          <w:b/>
          <w:bCs/>
          <w:sz w:val="24"/>
          <w:szCs w:val="24"/>
        </w:rPr>
      </w:pPr>
      <w:r>
        <w:br w:type="page"/>
      </w:r>
    </w:p>
    <w:p w14:paraId="488DCD5B" w14:textId="61DE59E6" w:rsidR="00880399" w:rsidRDefault="00880399" w:rsidP="00880399">
      <w:pPr>
        <w:pStyle w:val="ILSubTitle"/>
      </w:pPr>
      <w:bookmarkStart w:id="39" w:name="_Toc102378442"/>
      <w:r>
        <w:lastRenderedPageBreak/>
        <w:t xml:space="preserve">Task 2: Create </w:t>
      </w:r>
      <w:r w:rsidRPr="0060737C">
        <w:t>MCH_PatientServiceWelcome Scenario</w:t>
      </w:r>
      <w:bookmarkEnd w:id="39"/>
    </w:p>
    <w:p w14:paraId="25A9775D" w14:textId="195929CE" w:rsidR="00F610E7" w:rsidRDefault="00F610E7" w:rsidP="00F610E7">
      <w:pPr>
        <w:spacing w:before="180" w:after="180" w:line="240" w:lineRule="auto"/>
        <w:rPr>
          <w:rFonts w:ascii="Segoe UI" w:hAnsi="Segoe UI" w:cs="Segoe UI"/>
        </w:rPr>
      </w:pPr>
      <w:r>
        <w:rPr>
          <w:rFonts w:ascii="Segoe UI" w:hAnsi="Segoe UI" w:cs="Segoe UI"/>
        </w:rPr>
        <w:t xml:space="preserve">In this task, </w:t>
      </w:r>
      <w:r w:rsidR="00824987">
        <w:rPr>
          <w:rFonts w:ascii="Segoe UI" w:hAnsi="Segoe UI" w:cs="Segoe UI"/>
        </w:rPr>
        <w:t>you</w:t>
      </w:r>
      <w:r>
        <w:rPr>
          <w:rFonts w:ascii="Segoe UI" w:hAnsi="Segoe UI" w:cs="Segoe UI"/>
        </w:rPr>
        <w:t xml:space="preserve"> will c</w:t>
      </w:r>
      <w:r w:rsidR="00D1475B" w:rsidRPr="00F610E7">
        <w:rPr>
          <w:rFonts w:ascii="Segoe UI" w:hAnsi="Segoe UI" w:cs="Segoe UI"/>
        </w:rPr>
        <w:t xml:space="preserve">reate another bot scenario </w:t>
      </w:r>
      <w:r>
        <w:rPr>
          <w:rFonts w:ascii="Segoe UI" w:hAnsi="Segoe UI" w:cs="Segoe UI"/>
        </w:rPr>
        <w:t xml:space="preserve">called </w:t>
      </w:r>
      <w:r w:rsidR="00D1475B" w:rsidRPr="00F610E7">
        <w:rPr>
          <w:rFonts w:ascii="Segoe UI" w:hAnsi="Segoe UI" w:cs="Segoe UI"/>
          <w:b/>
          <w:bCs/>
        </w:rPr>
        <w:t xml:space="preserve">MCH_PatientServiceWelcome </w:t>
      </w:r>
      <w:r w:rsidR="00D1475B" w:rsidRPr="00F610E7">
        <w:rPr>
          <w:rFonts w:ascii="Segoe UI" w:hAnsi="Segoe UI" w:cs="Segoe UI"/>
        </w:rPr>
        <w:t xml:space="preserve">to invoke </w:t>
      </w:r>
      <w:r>
        <w:rPr>
          <w:rFonts w:ascii="Segoe UI" w:hAnsi="Segoe UI" w:cs="Segoe UI"/>
        </w:rPr>
        <w:t>the</w:t>
      </w:r>
      <w:r w:rsidR="00D1475B" w:rsidRPr="00F610E7">
        <w:rPr>
          <w:rFonts w:ascii="Segoe UI" w:hAnsi="Segoe UI" w:cs="Segoe UI"/>
        </w:rPr>
        <w:t xml:space="preserve"> </w:t>
      </w:r>
      <w:r w:rsidR="00D1475B" w:rsidRPr="00F610E7">
        <w:rPr>
          <w:rFonts w:ascii="Segoe UI" w:hAnsi="Segoe UI" w:cs="Segoe UI"/>
          <w:b/>
          <w:bCs/>
        </w:rPr>
        <w:t>MCH_PatientService</w:t>
      </w:r>
      <w:r w:rsidR="00D1475B" w:rsidRPr="00F610E7">
        <w:rPr>
          <w:rFonts w:ascii="Segoe UI" w:hAnsi="Segoe UI" w:cs="Segoe UI"/>
        </w:rPr>
        <w:t xml:space="preserve"> scenario.</w:t>
      </w:r>
    </w:p>
    <w:p w14:paraId="7DD3A66D" w14:textId="77777777" w:rsidR="00DD3B1D" w:rsidRDefault="00DD3B1D" w:rsidP="00F610E7">
      <w:pPr>
        <w:spacing w:before="180" w:after="180" w:line="240" w:lineRule="auto"/>
        <w:rPr>
          <w:rFonts w:ascii="Segoe UI" w:hAnsi="Segoe UI" w:cs="Segoe UI"/>
        </w:rPr>
      </w:pPr>
    </w:p>
    <w:p w14:paraId="219128AF" w14:textId="374E1AC8" w:rsidR="00F610E7" w:rsidRDefault="00DD3B1D" w:rsidP="00F610E7">
      <w:pPr>
        <w:pStyle w:val="ListParagraph"/>
        <w:numPr>
          <w:ilvl w:val="0"/>
          <w:numId w:val="84"/>
        </w:numPr>
        <w:rPr>
          <w:rFonts w:ascii="Segoe UI" w:hAnsi="Segoe UI" w:cs="Segoe UI"/>
        </w:rPr>
      </w:pPr>
      <w:r>
        <w:rPr>
          <w:rFonts w:ascii="Segoe UI" w:hAnsi="Segoe UI" w:cs="Segoe UI"/>
        </w:rPr>
        <w:t xml:space="preserve">On the Azure Health Bot scenarios page, select </w:t>
      </w:r>
      <w:r w:rsidRPr="00DD3B1D">
        <w:rPr>
          <w:rFonts w:ascii="Segoe UI" w:hAnsi="Segoe UI" w:cs="Segoe UI"/>
          <w:b/>
          <w:bCs/>
        </w:rPr>
        <w:t>+New</w:t>
      </w:r>
      <w:r>
        <w:rPr>
          <w:rFonts w:ascii="Segoe UI" w:hAnsi="Segoe UI" w:cs="Segoe UI"/>
        </w:rPr>
        <w:t xml:space="preserve"> to c</w:t>
      </w:r>
      <w:r w:rsidR="00F610E7" w:rsidRPr="00F610E7">
        <w:rPr>
          <w:rFonts w:ascii="Segoe UI" w:hAnsi="Segoe UI" w:cs="Segoe UI"/>
        </w:rPr>
        <w:t>reate</w:t>
      </w:r>
      <w:r>
        <w:rPr>
          <w:rFonts w:ascii="Segoe UI" w:hAnsi="Segoe UI" w:cs="Segoe UI"/>
        </w:rPr>
        <w:t xml:space="preserve"> another</w:t>
      </w:r>
      <w:r w:rsidR="00F610E7" w:rsidRPr="00F610E7">
        <w:rPr>
          <w:rFonts w:ascii="Segoe UI" w:hAnsi="Segoe UI" w:cs="Segoe UI"/>
        </w:rPr>
        <w:t xml:space="preserve"> new scenario</w:t>
      </w:r>
    </w:p>
    <w:p w14:paraId="2B4F3B34" w14:textId="4D686D37" w:rsidR="00DD3B1D" w:rsidRDefault="00DD3B1D" w:rsidP="00DD3B1D">
      <w:pPr>
        <w:pStyle w:val="ListParagraph"/>
        <w:rPr>
          <w:rFonts w:ascii="Segoe UI" w:hAnsi="Segoe UI" w:cs="Segoe UI"/>
        </w:rPr>
      </w:pPr>
      <w:r>
        <w:rPr>
          <w:noProof/>
        </w:rPr>
        <w:drawing>
          <wp:inline distT="0" distB="0" distL="0" distR="0" wp14:anchorId="3A32A342" wp14:editId="192151A1">
            <wp:extent cx="3624590" cy="1706241"/>
            <wp:effectExtent l="19050" t="19050" r="13970" b="2794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157"/>
                    <a:stretch>
                      <a:fillRect/>
                    </a:stretch>
                  </pic:blipFill>
                  <pic:spPr>
                    <a:xfrm>
                      <a:off x="0" y="0"/>
                      <a:ext cx="3645594" cy="1716129"/>
                    </a:xfrm>
                    <a:prstGeom prst="rect">
                      <a:avLst/>
                    </a:prstGeom>
                    <a:ln w="6350">
                      <a:solidFill>
                        <a:schemeClr val="tx1"/>
                      </a:solidFill>
                    </a:ln>
                  </pic:spPr>
                </pic:pic>
              </a:graphicData>
            </a:graphic>
          </wp:inline>
        </w:drawing>
      </w:r>
    </w:p>
    <w:p w14:paraId="0725B42B" w14:textId="77777777" w:rsidR="00C63ED8" w:rsidRDefault="00C63ED8" w:rsidP="00DD3B1D">
      <w:pPr>
        <w:pStyle w:val="ListParagraph"/>
        <w:rPr>
          <w:rFonts w:ascii="Segoe UI" w:hAnsi="Segoe UI" w:cs="Segoe UI"/>
        </w:rPr>
      </w:pPr>
    </w:p>
    <w:p w14:paraId="344CB936" w14:textId="198BF3BD" w:rsidR="00DD3B1D" w:rsidRDefault="00DD3B1D" w:rsidP="00DD3B1D">
      <w:pPr>
        <w:pStyle w:val="ListParagraph"/>
        <w:numPr>
          <w:ilvl w:val="0"/>
          <w:numId w:val="84"/>
        </w:numPr>
        <w:rPr>
          <w:rFonts w:ascii="Segoe UI" w:hAnsi="Segoe UI" w:cs="Segoe UI"/>
        </w:rPr>
      </w:pPr>
      <w:r>
        <w:rPr>
          <w:rFonts w:ascii="Segoe UI" w:hAnsi="Segoe UI" w:cs="Segoe UI"/>
        </w:rPr>
        <w:t>Provide the following details for the new scenario:</w:t>
      </w:r>
    </w:p>
    <w:p w14:paraId="00F27507" w14:textId="53881FED" w:rsidR="00B34A2A" w:rsidRDefault="00B34A2A" w:rsidP="00B34A2A">
      <w:pPr>
        <w:pStyle w:val="ListParagraph"/>
        <w:numPr>
          <w:ilvl w:val="1"/>
          <w:numId w:val="84"/>
        </w:numPr>
        <w:rPr>
          <w:rFonts w:ascii="Segoe UI" w:hAnsi="Segoe UI" w:cs="Segoe UI"/>
        </w:rPr>
      </w:pPr>
      <w:r w:rsidRPr="00AA580E">
        <w:rPr>
          <w:rFonts w:ascii="Segoe UI" w:hAnsi="Segoe UI" w:cs="Segoe UI"/>
          <w:b/>
          <w:bCs/>
        </w:rPr>
        <w:t>Name</w:t>
      </w:r>
      <w:r>
        <w:rPr>
          <w:rFonts w:ascii="Segoe UI" w:hAnsi="Segoe UI" w:cs="Segoe UI"/>
        </w:rPr>
        <w:t>:</w:t>
      </w:r>
      <w:r w:rsidR="00AA580E">
        <w:rPr>
          <w:rFonts w:ascii="Segoe UI" w:hAnsi="Segoe UI" w:cs="Segoe UI"/>
        </w:rPr>
        <w:t xml:space="preserve"> </w:t>
      </w:r>
      <w:r w:rsidR="00AA580E" w:rsidRPr="00AA580E">
        <w:rPr>
          <w:rFonts w:ascii="Segoe UI" w:hAnsi="Segoe UI" w:cs="Segoe UI"/>
        </w:rPr>
        <w:t>MCH_PatientServiceWelcome</w:t>
      </w:r>
    </w:p>
    <w:p w14:paraId="008E1592" w14:textId="283DA489" w:rsidR="00B34A2A" w:rsidRDefault="00B34A2A" w:rsidP="00B34A2A">
      <w:pPr>
        <w:pStyle w:val="ListParagraph"/>
        <w:numPr>
          <w:ilvl w:val="1"/>
          <w:numId w:val="84"/>
        </w:numPr>
        <w:rPr>
          <w:rFonts w:ascii="Segoe UI" w:hAnsi="Segoe UI" w:cs="Segoe UI"/>
        </w:rPr>
      </w:pPr>
      <w:r w:rsidRPr="00AA580E">
        <w:rPr>
          <w:rFonts w:ascii="Segoe UI" w:hAnsi="Segoe UI" w:cs="Segoe UI"/>
          <w:b/>
          <w:bCs/>
        </w:rPr>
        <w:t>Scenario ID</w:t>
      </w:r>
      <w:r>
        <w:rPr>
          <w:rFonts w:ascii="Segoe UI" w:hAnsi="Segoe UI" w:cs="Segoe UI"/>
        </w:rPr>
        <w:t>:</w:t>
      </w:r>
      <w:r w:rsidR="00AA580E">
        <w:rPr>
          <w:rFonts w:ascii="Segoe UI" w:hAnsi="Segoe UI" w:cs="Segoe UI"/>
        </w:rPr>
        <w:t xml:space="preserve"> </w:t>
      </w:r>
      <w:r w:rsidR="00AA580E" w:rsidRPr="00AA580E">
        <w:rPr>
          <w:rFonts w:ascii="Segoe UI" w:hAnsi="Segoe UI" w:cs="Segoe UI"/>
        </w:rPr>
        <w:t>MCH_PatientServiceWelcome</w:t>
      </w:r>
    </w:p>
    <w:p w14:paraId="692FF849" w14:textId="3F617510" w:rsidR="00B166CB" w:rsidRPr="00B166CB" w:rsidRDefault="00B166CB" w:rsidP="00B34A2A">
      <w:pPr>
        <w:pStyle w:val="ListParagraph"/>
        <w:numPr>
          <w:ilvl w:val="1"/>
          <w:numId w:val="84"/>
        </w:numPr>
        <w:rPr>
          <w:rFonts w:ascii="Segoe UI" w:hAnsi="Segoe UI" w:cs="Segoe UI"/>
        </w:rPr>
      </w:pPr>
      <w:r w:rsidRPr="00B166CB">
        <w:rPr>
          <w:rFonts w:ascii="Segoe UI" w:hAnsi="Segoe UI" w:cs="Segoe UI"/>
        </w:rPr>
        <w:t xml:space="preserve">Select </w:t>
      </w:r>
      <w:r w:rsidRPr="00817EF6">
        <w:rPr>
          <w:rFonts w:ascii="Segoe UI" w:hAnsi="Segoe UI" w:cs="Segoe UI"/>
          <w:b/>
          <w:bCs/>
        </w:rPr>
        <w:t>Create</w:t>
      </w:r>
      <w:r>
        <w:rPr>
          <w:rFonts w:ascii="Segoe UI" w:hAnsi="Segoe UI" w:cs="Segoe UI"/>
        </w:rPr>
        <w:t>.</w:t>
      </w:r>
    </w:p>
    <w:p w14:paraId="29613C47" w14:textId="7B112394" w:rsidR="00817EF6" w:rsidRDefault="00C06154" w:rsidP="00817EF6">
      <w:pPr>
        <w:pStyle w:val="ListParagraph"/>
        <w:ind w:left="1440"/>
        <w:rPr>
          <w:rFonts w:ascii="Segoe UI" w:hAnsi="Segoe UI" w:cs="Segoe UI"/>
        </w:rPr>
      </w:pPr>
      <w:r>
        <w:rPr>
          <w:noProof/>
        </w:rPr>
        <mc:AlternateContent>
          <mc:Choice Requires="wps">
            <w:drawing>
              <wp:anchor distT="0" distB="0" distL="114300" distR="114300" simplePos="0" relativeHeight="251658264" behindDoc="0" locked="0" layoutInCell="1" allowOverlap="1" wp14:anchorId="5B8EEE1C" wp14:editId="45DE382D">
                <wp:simplePos x="0" y="0"/>
                <wp:positionH relativeFrom="column">
                  <wp:posOffset>2089150</wp:posOffset>
                </wp:positionH>
                <wp:positionV relativeFrom="paragraph">
                  <wp:posOffset>1344290</wp:posOffset>
                </wp:positionV>
                <wp:extent cx="313661" cy="62821"/>
                <wp:effectExtent l="0" t="0" r="10795" b="13970"/>
                <wp:wrapNone/>
                <wp:docPr id="135" name="Rectangle 135"/>
                <wp:cNvGraphicFramePr/>
                <a:graphic xmlns:a="http://schemas.openxmlformats.org/drawingml/2006/main">
                  <a:graphicData uri="http://schemas.microsoft.com/office/word/2010/wordprocessingShape">
                    <wps:wsp>
                      <wps:cNvSpPr/>
                      <wps:spPr>
                        <a:xfrm>
                          <a:off x="0" y="0"/>
                          <a:ext cx="313661" cy="628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EB0AB48" id="Rectangle 135" o:spid="_x0000_s1026" style="position:absolute;margin-left:164.5pt;margin-top:105.85pt;width:24.7pt;height:4.95pt;z-index:251658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" fillcolor="white [3212]" strokecolor="white [3212]" strokeweight="1pt"/>
            </w:pict>
          </mc:Fallback>
        </mc:AlternateContent>
      </w:r>
      <w:r>
        <w:rPr>
          <w:noProof/>
        </w:rPr>
        <mc:AlternateContent>
          <mc:Choice Requires="wps">
            <w:drawing>
              <wp:anchor distT="0" distB="0" distL="114300" distR="114300" simplePos="0" relativeHeight="251658263" behindDoc="0" locked="0" layoutInCell="1" allowOverlap="1" wp14:anchorId="493BEA05" wp14:editId="79423222">
                <wp:simplePos x="0" y="0"/>
                <wp:positionH relativeFrom="column">
                  <wp:posOffset>2089780</wp:posOffset>
                </wp:positionH>
                <wp:positionV relativeFrom="paragraph">
                  <wp:posOffset>487045</wp:posOffset>
                </wp:positionV>
                <wp:extent cx="313661" cy="62821"/>
                <wp:effectExtent l="0" t="0" r="10795" b="13970"/>
                <wp:wrapNone/>
                <wp:docPr id="127" name="Rectangle 127"/>
                <wp:cNvGraphicFramePr/>
                <a:graphic xmlns:a="http://schemas.openxmlformats.org/drawingml/2006/main">
                  <a:graphicData uri="http://schemas.microsoft.com/office/word/2010/wordprocessingShape">
                    <wps:wsp>
                      <wps:cNvSpPr/>
                      <wps:spPr>
                        <a:xfrm>
                          <a:off x="0" y="0"/>
                          <a:ext cx="313661" cy="628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DF576" id="Rectangle 127" o:spid="_x0000_s1026" style="position:absolute;margin-left:164.55pt;margin-top:38.35pt;width:24.7pt;height:4.95pt;z-index:25165826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" fillcolor="white [3212]" strokecolor="white [3212]" strokeweight="1pt"/>
            </w:pict>
          </mc:Fallback>
        </mc:AlternateContent>
      </w:r>
      <w:r w:rsidR="00B166CB">
        <w:rPr>
          <w:noProof/>
        </w:rPr>
        <w:drawing>
          <wp:inline distT="0" distB="0" distL="0" distR="0" wp14:anchorId="0D73CC50" wp14:editId="1953D00E">
            <wp:extent cx="2651160" cy="3273692"/>
            <wp:effectExtent l="19050" t="19050" r="15875" b="2222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email&#10;&#10;Description automatically generated"/>
                    <pic:cNvPicPr/>
                  </pic:nvPicPr>
                  <pic:blipFill>
                    <a:blip r:embed="rId158"/>
                    <a:stretch>
                      <a:fillRect/>
                    </a:stretch>
                  </pic:blipFill>
                  <pic:spPr>
                    <a:xfrm>
                      <a:off x="0" y="0"/>
                      <a:ext cx="2653088" cy="3276072"/>
                    </a:xfrm>
                    <a:prstGeom prst="rect">
                      <a:avLst/>
                    </a:prstGeom>
                    <a:ln w="6350">
                      <a:solidFill>
                        <a:schemeClr val="tx1"/>
                      </a:solidFill>
                    </a:ln>
                  </pic:spPr>
                </pic:pic>
              </a:graphicData>
            </a:graphic>
          </wp:inline>
        </w:drawing>
      </w:r>
    </w:p>
    <w:p w14:paraId="7A0A269E" w14:textId="77777777" w:rsidR="00C63ED8" w:rsidRDefault="00C63ED8" w:rsidP="00817EF6">
      <w:pPr>
        <w:pStyle w:val="ListParagraph"/>
        <w:ind w:left="1440"/>
        <w:rPr>
          <w:rFonts w:ascii="Segoe UI" w:hAnsi="Segoe UI" w:cs="Segoe UI"/>
        </w:rPr>
      </w:pPr>
    </w:p>
    <w:p w14:paraId="72F34D49" w14:textId="405FE088" w:rsidR="00F610E7" w:rsidRDefault="00817EF6" w:rsidP="00817EF6">
      <w:pPr>
        <w:pStyle w:val="ListParagraph"/>
        <w:numPr>
          <w:ilvl w:val="0"/>
          <w:numId w:val="84"/>
        </w:numPr>
        <w:rPr>
          <w:rFonts w:ascii="Segoe UI" w:hAnsi="Segoe UI" w:cs="Segoe UI"/>
        </w:rPr>
      </w:pPr>
      <w:r>
        <w:rPr>
          <w:rFonts w:ascii="Segoe UI" w:hAnsi="Segoe UI" w:cs="Segoe UI"/>
        </w:rPr>
        <w:t>On the scenario editor designer, a</w:t>
      </w:r>
      <w:r w:rsidR="00F610E7" w:rsidRPr="00D1475B">
        <w:rPr>
          <w:rFonts w:ascii="Segoe UI" w:hAnsi="Segoe UI" w:cs="Segoe UI"/>
        </w:rPr>
        <w:t xml:space="preserve">dd </w:t>
      </w:r>
      <w:r>
        <w:rPr>
          <w:rFonts w:ascii="Segoe UI" w:hAnsi="Segoe UI" w:cs="Segoe UI"/>
        </w:rPr>
        <w:t xml:space="preserve">a </w:t>
      </w:r>
      <w:r w:rsidRPr="00817EF6">
        <w:rPr>
          <w:rFonts w:ascii="Segoe UI" w:hAnsi="Segoe UI" w:cs="Segoe UI"/>
          <w:b/>
          <w:bCs/>
        </w:rPr>
        <w:t>S</w:t>
      </w:r>
      <w:r>
        <w:rPr>
          <w:rFonts w:ascii="Segoe UI" w:hAnsi="Segoe UI" w:cs="Segoe UI"/>
          <w:b/>
          <w:bCs/>
        </w:rPr>
        <w:t xml:space="preserve">tatement </w:t>
      </w:r>
      <w:r w:rsidR="00F610E7" w:rsidRPr="00D1475B">
        <w:rPr>
          <w:rFonts w:ascii="Segoe UI" w:hAnsi="Segoe UI" w:cs="Segoe UI"/>
        </w:rPr>
        <w:t>eleme</w:t>
      </w:r>
      <w:r>
        <w:rPr>
          <w:rFonts w:ascii="Segoe UI" w:hAnsi="Segoe UI" w:cs="Segoe UI"/>
        </w:rPr>
        <w:t>nt</w:t>
      </w:r>
      <w:r w:rsidR="00797E0B">
        <w:rPr>
          <w:rFonts w:ascii="Segoe UI" w:hAnsi="Segoe UI" w:cs="Segoe UI"/>
        </w:rPr>
        <w:t>.</w:t>
      </w:r>
    </w:p>
    <w:p w14:paraId="20147A6B" w14:textId="64FB5B0C" w:rsidR="00817EF6" w:rsidRDefault="00817EF6" w:rsidP="00817EF6">
      <w:pPr>
        <w:pStyle w:val="ListParagraph"/>
        <w:rPr>
          <w:rFonts w:ascii="Segoe UI" w:hAnsi="Segoe UI" w:cs="Segoe UI"/>
        </w:rPr>
      </w:pPr>
      <w:r>
        <w:rPr>
          <w:noProof/>
        </w:rPr>
        <w:drawing>
          <wp:inline distT="0" distB="0" distL="0" distR="0" wp14:anchorId="19E0C1B7" wp14:editId="5E74419A">
            <wp:extent cx="2088956" cy="593453"/>
            <wp:effectExtent l="19050" t="19050" r="26035" b="16510"/>
            <wp:docPr id="61" name="Picture 6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application&#10;&#10;Description automatically generated"/>
                    <pic:cNvPicPr/>
                  </pic:nvPicPr>
                  <pic:blipFill>
                    <a:blip r:embed="rId126"/>
                    <a:stretch>
                      <a:fillRect/>
                    </a:stretch>
                  </pic:blipFill>
                  <pic:spPr>
                    <a:xfrm>
                      <a:off x="0" y="0"/>
                      <a:ext cx="2108173" cy="598912"/>
                    </a:xfrm>
                    <a:prstGeom prst="rect">
                      <a:avLst/>
                    </a:prstGeom>
                    <a:ln w="6350">
                      <a:solidFill>
                        <a:schemeClr val="tx1"/>
                      </a:solidFill>
                    </a:ln>
                  </pic:spPr>
                </pic:pic>
              </a:graphicData>
            </a:graphic>
          </wp:inline>
        </w:drawing>
      </w:r>
    </w:p>
    <w:p w14:paraId="0FB53C87" w14:textId="77777777" w:rsidR="00C63ED8" w:rsidRDefault="00C63ED8" w:rsidP="00817EF6">
      <w:pPr>
        <w:pStyle w:val="ListParagraph"/>
        <w:rPr>
          <w:rFonts w:ascii="Segoe UI" w:hAnsi="Segoe UI" w:cs="Segoe UI"/>
        </w:rPr>
      </w:pPr>
    </w:p>
    <w:p w14:paraId="417EC0EB" w14:textId="77777777" w:rsidR="00C63ED8" w:rsidRDefault="00C63ED8" w:rsidP="00817EF6">
      <w:pPr>
        <w:pStyle w:val="ListParagraph"/>
        <w:rPr>
          <w:rFonts w:ascii="Segoe UI" w:hAnsi="Segoe UI" w:cs="Segoe UI"/>
        </w:rPr>
      </w:pPr>
    </w:p>
    <w:p w14:paraId="5D3C22F6" w14:textId="77777777" w:rsidR="00C63ED8" w:rsidRDefault="00C63ED8" w:rsidP="00817EF6">
      <w:pPr>
        <w:pStyle w:val="ListParagraph"/>
        <w:rPr>
          <w:rFonts w:ascii="Segoe UI" w:hAnsi="Segoe UI" w:cs="Segoe UI"/>
        </w:rPr>
      </w:pPr>
    </w:p>
    <w:p w14:paraId="1932577C" w14:textId="77777777" w:rsidR="005B5F0F" w:rsidRDefault="005B5F0F" w:rsidP="005B5F0F">
      <w:pPr>
        <w:pStyle w:val="ListParagraph"/>
        <w:numPr>
          <w:ilvl w:val="0"/>
          <w:numId w:val="84"/>
        </w:numPr>
        <w:rPr>
          <w:rFonts w:ascii="Segoe UI" w:hAnsi="Segoe UI" w:cs="Segoe UI"/>
        </w:rPr>
      </w:pPr>
      <w:r>
        <w:rPr>
          <w:rFonts w:ascii="Segoe UI" w:hAnsi="Segoe UI" w:cs="Segoe UI"/>
        </w:rPr>
        <w:lastRenderedPageBreak/>
        <w:t xml:space="preserve">Rename the statement </w:t>
      </w:r>
      <w:r>
        <w:rPr>
          <w:rFonts w:ascii="Segoe UI" w:hAnsi="Segoe UI" w:cs="Segoe UI"/>
          <w:b/>
          <w:bCs/>
        </w:rPr>
        <w:t>Welcome</w:t>
      </w:r>
      <w:r>
        <w:rPr>
          <w:rFonts w:ascii="Segoe UI" w:hAnsi="Segoe UI" w:cs="Segoe UI"/>
        </w:rPr>
        <w:t>. Do not add any Display text as we will show it in the card instead.</w:t>
      </w:r>
    </w:p>
    <w:p w14:paraId="3B52EB04" w14:textId="77777777" w:rsidR="005B5F0F" w:rsidRPr="005A11B2" w:rsidRDefault="005B5F0F" w:rsidP="005B5F0F">
      <w:pPr>
        <w:pStyle w:val="ListParagraph"/>
        <w:rPr>
          <w:rFonts w:ascii="Segoe UI" w:hAnsi="Segoe UI" w:cs="Segoe UI"/>
        </w:rPr>
      </w:pPr>
      <w:r w:rsidRPr="005A11B2">
        <w:rPr>
          <w:rFonts w:ascii="Segoe UI" w:hAnsi="Segoe UI" w:cs="Segoe UI"/>
          <w:noProof/>
        </w:rPr>
        <w:drawing>
          <wp:inline distT="0" distB="0" distL="0" distR="0" wp14:anchorId="770ED06A" wp14:editId="528B79E6">
            <wp:extent cx="6164774" cy="2871186"/>
            <wp:effectExtent l="19050" t="19050" r="26670" b="24765"/>
            <wp:docPr id="104" name="Picture 104"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 email, Teams&#10;&#10;Description automatically generated"/>
                    <pic:cNvPicPr/>
                  </pic:nvPicPr>
                  <pic:blipFill>
                    <a:blip r:embed="rId159"/>
                    <a:stretch>
                      <a:fillRect/>
                    </a:stretch>
                  </pic:blipFill>
                  <pic:spPr>
                    <a:xfrm>
                      <a:off x="0" y="0"/>
                      <a:ext cx="6187500" cy="2881770"/>
                    </a:xfrm>
                    <a:prstGeom prst="rect">
                      <a:avLst/>
                    </a:prstGeom>
                    <a:ln w="6350">
                      <a:solidFill>
                        <a:schemeClr val="tx1"/>
                      </a:solidFill>
                    </a:ln>
                  </pic:spPr>
                </pic:pic>
              </a:graphicData>
            </a:graphic>
          </wp:inline>
        </w:drawing>
      </w:r>
    </w:p>
    <w:p w14:paraId="62A8DBB6" w14:textId="77777777" w:rsidR="008C4D3E" w:rsidRDefault="008C4D3E" w:rsidP="00C63ED8">
      <w:pPr>
        <w:pStyle w:val="ListParagraph"/>
        <w:rPr>
          <w:rFonts w:ascii="Segoe UI" w:hAnsi="Segoe UI" w:cs="Segoe UI"/>
        </w:rPr>
      </w:pPr>
    </w:p>
    <w:p w14:paraId="0353E61C" w14:textId="0C00EC9D" w:rsidR="00C63ED8" w:rsidRPr="00C85879" w:rsidRDefault="00C63ED8" w:rsidP="00C63ED8">
      <w:pPr>
        <w:pStyle w:val="ListParagraph"/>
        <w:numPr>
          <w:ilvl w:val="0"/>
          <w:numId w:val="84"/>
        </w:numPr>
        <w:rPr>
          <w:rFonts w:ascii="Segoe UI" w:hAnsi="Segoe UI" w:cs="Segoe UI"/>
        </w:rPr>
      </w:pPr>
      <w:r>
        <w:rPr>
          <w:rFonts w:ascii="Segoe UI" w:hAnsi="Segoe UI" w:cs="Segoe UI"/>
        </w:rPr>
        <w:t xml:space="preserve">Select </w:t>
      </w:r>
      <w:r w:rsidRPr="00C63ED8">
        <w:rPr>
          <w:rFonts w:ascii="Segoe UI" w:hAnsi="Segoe UI" w:cs="Segoe UI"/>
          <w:b/>
          <w:bCs/>
        </w:rPr>
        <w:t>Cards</w:t>
      </w:r>
      <w:r w:rsidR="006F67A0">
        <w:rPr>
          <w:rFonts w:ascii="Segoe UI" w:hAnsi="Segoe UI" w:cs="Segoe UI"/>
          <w:b/>
          <w:bCs/>
        </w:rPr>
        <w:t>.</w:t>
      </w:r>
    </w:p>
    <w:p w14:paraId="771ADC73" w14:textId="1529207A" w:rsidR="00C85879" w:rsidRDefault="00350D74" w:rsidP="00C85879">
      <w:pPr>
        <w:pStyle w:val="ListParagraph"/>
        <w:rPr>
          <w:rFonts w:ascii="Segoe UI" w:hAnsi="Segoe UI" w:cs="Segoe UI"/>
        </w:rPr>
      </w:pPr>
      <w:r w:rsidRPr="00511F7C">
        <w:rPr>
          <w:rFonts w:ascii="Segoe UI" w:hAnsi="Segoe UI" w:cs="Segoe UI"/>
          <w:noProof/>
        </w:rPr>
        <w:drawing>
          <wp:inline distT="0" distB="0" distL="0" distR="0" wp14:anchorId="65CFAFA6" wp14:editId="5179A124">
            <wp:extent cx="4209344" cy="2879090"/>
            <wp:effectExtent l="19050" t="19050" r="20320" b="16510"/>
            <wp:docPr id="105" name="Picture 1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60"/>
                    <a:stretch>
                      <a:fillRect/>
                    </a:stretch>
                  </pic:blipFill>
                  <pic:spPr>
                    <a:xfrm>
                      <a:off x="0" y="0"/>
                      <a:ext cx="4231954" cy="2894555"/>
                    </a:xfrm>
                    <a:prstGeom prst="rect">
                      <a:avLst/>
                    </a:prstGeom>
                    <a:ln w="6350">
                      <a:solidFill>
                        <a:schemeClr val="tx1"/>
                      </a:solidFill>
                    </a:ln>
                  </pic:spPr>
                </pic:pic>
              </a:graphicData>
            </a:graphic>
          </wp:inline>
        </w:drawing>
      </w:r>
    </w:p>
    <w:p w14:paraId="4363A52A" w14:textId="77777777" w:rsidR="008C4D3E" w:rsidRDefault="008C4D3E" w:rsidP="00C85879">
      <w:pPr>
        <w:pStyle w:val="ListParagraph"/>
        <w:rPr>
          <w:rFonts w:ascii="Segoe UI" w:hAnsi="Segoe UI" w:cs="Segoe UI"/>
        </w:rPr>
      </w:pPr>
    </w:p>
    <w:p w14:paraId="0B863C4F" w14:textId="0B3504AC" w:rsidR="006F67A0" w:rsidRDefault="00C85879" w:rsidP="006F67A0">
      <w:pPr>
        <w:pStyle w:val="ListParagraph"/>
        <w:numPr>
          <w:ilvl w:val="0"/>
          <w:numId w:val="84"/>
        </w:numPr>
        <w:rPr>
          <w:rFonts w:ascii="Segoe UI" w:hAnsi="Segoe UI" w:cs="Segoe UI"/>
        </w:rPr>
      </w:pPr>
      <w:r>
        <w:rPr>
          <w:rFonts w:ascii="Segoe UI" w:hAnsi="Segoe UI" w:cs="Segoe UI"/>
        </w:rPr>
        <w:t xml:space="preserve">Select </w:t>
      </w:r>
      <w:r w:rsidRPr="006F67A0">
        <w:rPr>
          <w:rFonts w:ascii="Segoe UI" w:hAnsi="Segoe UI" w:cs="Segoe UI"/>
          <w:b/>
          <w:bCs/>
        </w:rPr>
        <w:t>Add Card</w:t>
      </w:r>
      <w:r w:rsidR="006F67A0">
        <w:rPr>
          <w:rFonts w:ascii="Segoe UI" w:hAnsi="Segoe UI" w:cs="Segoe UI"/>
        </w:rPr>
        <w:t>.</w:t>
      </w:r>
      <w:r w:rsidR="00F610E7" w:rsidRPr="00F610E7">
        <w:rPr>
          <w:rFonts w:ascii="Segoe UI" w:hAnsi="Segoe UI" w:cs="Segoe UI"/>
        </w:rPr>
        <w:br/>
      </w:r>
      <w:r w:rsidR="006F67A0">
        <w:rPr>
          <w:noProof/>
        </w:rPr>
        <w:drawing>
          <wp:inline distT="0" distB="0" distL="0" distR="0" wp14:anchorId="4A64C50A" wp14:editId="6DF58C68">
            <wp:extent cx="5901303" cy="1840332"/>
            <wp:effectExtent l="19050" t="19050" r="23495" b="26670"/>
            <wp:docPr id="78" name="Picture 7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picture containing graphical user interface&#10;&#10;Description automatically generated"/>
                    <pic:cNvPicPr/>
                  </pic:nvPicPr>
                  <pic:blipFill>
                    <a:blip r:embed="rId161"/>
                    <a:stretch>
                      <a:fillRect/>
                    </a:stretch>
                  </pic:blipFill>
                  <pic:spPr>
                    <a:xfrm>
                      <a:off x="0" y="0"/>
                      <a:ext cx="5945939" cy="1854252"/>
                    </a:xfrm>
                    <a:prstGeom prst="rect">
                      <a:avLst/>
                    </a:prstGeom>
                    <a:ln w="6350">
                      <a:solidFill>
                        <a:schemeClr val="tx1"/>
                      </a:solidFill>
                    </a:ln>
                  </pic:spPr>
                </pic:pic>
              </a:graphicData>
            </a:graphic>
          </wp:inline>
        </w:drawing>
      </w:r>
    </w:p>
    <w:p w14:paraId="66C38BB4" w14:textId="77777777" w:rsidR="00350D74" w:rsidRDefault="00350D74" w:rsidP="00350D74">
      <w:pPr>
        <w:pStyle w:val="ListParagraph"/>
        <w:rPr>
          <w:rFonts w:ascii="Segoe UI" w:hAnsi="Segoe UI" w:cs="Segoe UI"/>
        </w:rPr>
      </w:pPr>
    </w:p>
    <w:p w14:paraId="7F22E438" w14:textId="5036100E" w:rsidR="00F610E7" w:rsidRPr="00867351" w:rsidRDefault="00F610E7" w:rsidP="00867351">
      <w:pPr>
        <w:pStyle w:val="ListParagraph"/>
        <w:numPr>
          <w:ilvl w:val="0"/>
          <w:numId w:val="84"/>
        </w:numPr>
        <w:rPr>
          <w:rFonts w:ascii="Segoe UI" w:hAnsi="Segoe UI" w:cs="Segoe UI"/>
        </w:rPr>
      </w:pPr>
      <w:r w:rsidRPr="006F67A0">
        <w:rPr>
          <w:rFonts w:ascii="Segoe UI" w:hAnsi="Segoe UI" w:cs="Segoe UI"/>
        </w:rPr>
        <w:lastRenderedPageBreak/>
        <w:t xml:space="preserve">Choose </w:t>
      </w:r>
      <w:r w:rsidRPr="006F67A0">
        <w:rPr>
          <w:rFonts w:ascii="Segoe UI" w:hAnsi="Segoe UI" w:cs="Segoe UI"/>
          <w:b/>
          <w:bCs/>
        </w:rPr>
        <w:t>HeroCard</w:t>
      </w:r>
      <w:r w:rsidR="00867351">
        <w:rPr>
          <w:rFonts w:ascii="Segoe UI" w:hAnsi="Segoe UI" w:cs="Segoe UI"/>
          <w:b/>
          <w:bCs/>
        </w:rPr>
        <w:t xml:space="preserve">. </w:t>
      </w:r>
      <w:r w:rsidR="004544FB" w:rsidRPr="00867351">
        <w:rPr>
          <w:rFonts w:ascii="Segoe UI" w:hAnsi="Segoe UI" w:cs="Segoe UI"/>
        </w:rPr>
        <w:t>Add</w:t>
      </w:r>
      <w:r w:rsidR="004544FB" w:rsidRPr="00867351">
        <w:rPr>
          <w:rFonts w:ascii="Segoe UI" w:hAnsi="Segoe UI" w:cs="Segoe UI"/>
          <w:b/>
          <w:bCs/>
        </w:rPr>
        <w:t xml:space="preserve"> </w:t>
      </w:r>
      <w:r w:rsidRPr="00867351">
        <w:rPr>
          <w:rFonts w:ascii="Segoe UI" w:hAnsi="Segoe UI" w:cs="Segoe UI"/>
          <w:b/>
          <w:bCs/>
        </w:rPr>
        <w:t>Title</w:t>
      </w:r>
      <w:r w:rsidRPr="00867351">
        <w:rPr>
          <w:rFonts w:ascii="Segoe UI" w:hAnsi="Segoe UI" w:cs="Segoe UI"/>
        </w:rPr>
        <w:t>: Welcome to Lamna Healthcare Patient Service Portal</w:t>
      </w:r>
    </w:p>
    <w:p w14:paraId="5AA0BA58" w14:textId="02FB68EC" w:rsidR="008C4D3E" w:rsidRDefault="00362648" w:rsidP="008C4D3E">
      <w:pPr>
        <w:pStyle w:val="ListParagraph"/>
        <w:rPr>
          <w:rFonts w:ascii="Segoe UI" w:hAnsi="Segoe UI" w:cs="Segoe UI"/>
        </w:rPr>
      </w:pPr>
      <w:r>
        <w:rPr>
          <w:noProof/>
        </w:rPr>
        <w:drawing>
          <wp:inline distT="0" distB="0" distL="0" distR="0" wp14:anchorId="01F4E401" wp14:editId="56DA6215">
            <wp:extent cx="5390742" cy="3452570"/>
            <wp:effectExtent l="19050" t="19050" r="19685" b="14605"/>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162"/>
                    <a:stretch>
                      <a:fillRect/>
                    </a:stretch>
                  </pic:blipFill>
                  <pic:spPr>
                    <a:xfrm>
                      <a:off x="0" y="0"/>
                      <a:ext cx="5407997" cy="3463621"/>
                    </a:xfrm>
                    <a:prstGeom prst="rect">
                      <a:avLst/>
                    </a:prstGeom>
                    <a:ln w="6350">
                      <a:solidFill>
                        <a:schemeClr val="tx1"/>
                      </a:solidFill>
                    </a:ln>
                  </pic:spPr>
                </pic:pic>
              </a:graphicData>
            </a:graphic>
          </wp:inline>
        </w:drawing>
      </w:r>
    </w:p>
    <w:p w14:paraId="589EB5EB" w14:textId="77777777" w:rsidR="00354740" w:rsidRDefault="00354740" w:rsidP="008C4D3E">
      <w:pPr>
        <w:pStyle w:val="ListParagraph"/>
        <w:rPr>
          <w:rFonts w:ascii="Segoe UI" w:hAnsi="Segoe UI" w:cs="Segoe UI"/>
        </w:rPr>
      </w:pPr>
    </w:p>
    <w:p w14:paraId="27DF3742" w14:textId="77777777" w:rsidR="00782F4A" w:rsidRDefault="008C4D3E" w:rsidP="00782F4A">
      <w:pPr>
        <w:pStyle w:val="ListParagraph"/>
        <w:numPr>
          <w:ilvl w:val="0"/>
          <w:numId w:val="84"/>
        </w:numPr>
        <w:rPr>
          <w:rFonts w:ascii="Segoe UI" w:hAnsi="Segoe UI" w:cs="Segoe UI"/>
        </w:rPr>
      </w:pPr>
      <w:r>
        <w:rPr>
          <w:rFonts w:ascii="Segoe UI" w:hAnsi="Segoe UI" w:cs="Segoe UI"/>
        </w:rPr>
        <w:t xml:space="preserve">Select </w:t>
      </w:r>
      <w:r w:rsidR="00F610E7" w:rsidRPr="008C4D3E">
        <w:rPr>
          <w:rFonts w:ascii="Segoe UI" w:hAnsi="Segoe UI" w:cs="Segoe UI"/>
          <w:b/>
          <w:bCs/>
        </w:rPr>
        <w:t>Add Actio</w:t>
      </w:r>
      <w:r>
        <w:rPr>
          <w:rFonts w:ascii="Segoe UI" w:hAnsi="Segoe UI" w:cs="Segoe UI"/>
          <w:b/>
          <w:bCs/>
        </w:rPr>
        <w:t xml:space="preserve">n </w:t>
      </w:r>
      <w:r>
        <w:rPr>
          <w:rFonts w:ascii="Segoe UI" w:hAnsi="Segoe UI" w:cs="Segoe UI"/>
        </w:rPr>
        <w:t>and provide the</w:t>
      </w:r>
      <w:r w:rsidR="00F610E7" w:rsidRPr="008C4D3E">
        <w:rPr>
          <w:rFonts w:ascii="Segoe UI" w:hAnsi="Segoe UI" w:cs="Segoe UI"/>
        </w:rPr>
        <w:t xml:space="preserve"> following details:</w:t>
      </w:r>
    </w:p>
    <w:p w14:paraId="3D393899" w14:textId="46551C87" w:rsidR="00782F4A" w:rsidRDefault="00F610E7" w:rsidP="00782F4A">
      <w:pPr>
        <w:pStyle w:val="ListParagraph"/>
        <w:numPr>
          <w:ilvl w:val="1"/>
          <w:numId w:val="84"/>
        </w:numPr>
        <w:rPr>
          <w:rFonts w:ascii="Segoe UI" w:hAnsi="Segoe UI" w:cs="Segoe UI"/>
        </w:rPr>
      </w:pPr>
      <w:r w:rsidRPr="00354740">
        <w:rPr>
          <w:rFonts w:ascii="Segoe UI" w:hAnsi="Segoe UI" w:cs="Segoe UI"/>
          <w:b/>
          <w:bCs/>
        </w:rPr>
        <w:t xml:space="preserve">Action </w:t>
      </w:r>
      <w:r w:rsidR="00354740">
        <w:rPr>
          <w:rFonts w:ascii="Segoe UI" w:hAnsi="Segoe UI" w:cs="Segoe UI"/>
          <w:b/>
          <w:bCs/>
        </w:rPr>
        <w:t>t</w:t>
      </w:r>
      <w:r w:rsidRPr="00354740">
        <w:rPr>
          <w:rFonts w:ascii="Segoe UI" w:hAnsi="Segoe UI" w:cs="Segoe UI"/>
          <w:b/>
          <w:bCs/>
        </w:rPr>
        <w:t>ype</w:t>
      </w:r>
      <w:r w:rsidRPr="00782F4A">
        <w:rPr>
          <w:rFonts w:ascii="Segoe UI" w:hAnsi="Segoe UI" w:cs="Segoe UI"/>
        </w:rPr>
        <w:t>: imBack</w:t>
      </w:r>
    </w:p>
    <w:p w14:paraId="1AFB12F0" w14:textId="4EEC8F54" w:rsidR="00782F4A" w:rsidRDefault="00F610E7" w:rsidP="00782F4A">
      <w:pPr>
        <w:pStyle w:val="ListParagraph"/>
        <w:numPr>
          <w:ilvl w:val="1"/>
          <w:numId w:val="84"/>
        </w:numPr>
        <w:rPr>
          <w:rFonts w:ascii="Segoe UI" w:hAnsi="Segoe UI" w:cs="Segoe UI"/>
        </w:rPr>
      </w:pPr>
      <w:r w:rsidRPr="00354740">
        <w:rPr>
          <w:rFonts w:ascii="Segoe UI" w:hAnsi="Segoe UI" w:cs="Segoe UI"/>
          <w:b/>
          <w:bCs/>
          <w:noProof/>
        </w:rPr>
        <w:t xml:space="preserve">Action </w:t>
      </w:r>
      <w:r w:rsidR="00354740">
        <w:rPr>
          <w:rFonts w:ascii="Segoe UI" w:hAnsi="Segoe UI" w:cs="Segoe UI"/>
          <w:b/>
          <w:bCs/>
          <w:noProof/>
        </w:rPr>
        <w:t>v</w:t>
      </w:r>
      <w:r w:rsidRPr="00354740">
        <w:rPr>
          <w:rFonts w:ascii="Segoe UI" w:hAnsi="Segoe UI" w:cs="Segoe UI"/>
          <w:b/>
          <w:bCs/>
          <w:noProof/>
        </w:rPr>
        <w:t>alue</w:t>
      </w:r>
      <w:r w:rsidRPr="00782F4A">
        <w:rPr>
          <w:rFonts w:ascii="Segoe UI" w:hAnsi="Segoe UI" w:cs="Segoe UI"/>
          <w:noProof/>
        </w:rPr>
        <w:t>: "begin MCH_PatientService"</w:t>
      </w:r>
    </w:p>
    <w:p w14:paraId="55BBBD35" w14:textId="096C9E8B" w:rsidR="00F610E7" w:rsidRPr="00782F4A" w:rsidRDefault="00F610E7" w:rsidP="00782F4A">
      <w:pPr>
        <w:pStyle w:val="ListParagraph"/>
        <w:numPr>
          <w:ilvl w:val="1"/>
          <w:numId w:val="84"/>
        </w:numPr>
        <w:rPr>
          <w:rFonts w:ascii="Segoe UI" w:hAnsi="Segoe UI" w:cs="Segoe UI"/>
        </w:rPr>
      </w:pPr>
      <w:r w:rsidRPr="00354740">
        <w:rPr>
          <w:rFonts w:ascii="Segoe UI" w:hAnsi="Segoe UI" w:cs="Segoe UI"/>
          <w:b/>
          <w:bCs/>
          <w:noProof/>
        </w:rPr>
        <w:t xml:space="preserve">Action </w:t>
      </w:r>
      <w:r w:rsidR="00354740">
        <w:rPr>
          <w:rFonts w:ascii="Segoe UI" w:hAnsi="Segoe UI" w:cs="Segoe UI"/>
          <w:b/>
          <w:bCs/>
          <w:noProof/>
        </w:rPr>
        <w:t>t</w:t>
      </w:r>
      <w:r w:rsidRPr="00354740">
        <w:rPr>
          <w:rFonts w:ascii="Segoe UI" w:hAnsi="Segoe UI" w:cs="Segoe UI"/>
          <w:b/>
          <w:bCs/>
          <w:noProof/>
        </w:rPr>
        <w:t>itle</w:t>
      </w:r>
      <w:r w:rsidRPr="00782F4A">
        <w:rPr>
          <w:rFonts w:ascii="Segoe UI" w:hAnsi="Segoe UI" w:cs="Segoe UI"/>
          <w:noProof/>
        </w:rPr>
        <w:t>: "Lamna Healthcare Support"</w:t>
      </w:r>
    </w:p>
    <w:p w14:paraId="6138200A" w14:textId="1E918312" w:rsidR="00D1475B" w:rsidRDefault="00FD5331" w:rsidP="003B3F2A">
      <w:pPr>
        <w:spacing w:before="180" w:after="180"/>
        <w:ind w:left="720"/>
        <w:rPr>
          <w:rFonts w:ascii="Segoe UI" w:hAnsi="Segoe UI" w:cs="Segoe UI"/>
          <w:b/>
          <w:bCs/>
          <w:noProof/>
        </w:rPr>
      </w:pPr>
      <w:r w:rsidRPr="002826EE">
        <w:rPr>
          <w:rFonts w:ascii="Segoe UI" w:hAnsi="Segoe UI" w:cs="Segoe UI"/>
          <w:b/>
          <w:bCs/>
          <w:noProof/>
        </w:rPr>
        <w:drawing>
          <wp:inline distT="0" distB="0" distL="0" distR="0" wp14:anchorId="41D67F0D" wp14:editId="0D6266F2">
            <wp:extent cx="5390515" cy="4134726"/>
            <wp:effectExtent l="19050" t="19050" r="19685" b="184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pic:nvPicPr>
                  <pic:blipFill>
                    <a:blip r:embed="rId163"/>
                    <a:stretch>
                      <a:fillRect/>
                    </a:stretch>
                  </pic:blipFill>
                  <pic:spPr>
                    <a:xfrm>
                      <a:off x="0" y="0"/>
                      <a:ext cx="5407022" cy="4147388"/>
                    </a:xfrm>
                    <a:prstGeom prst="rect">
                      <a:avLst/>
                    </a:prstGeom>
                    <a:ln w="6350">
                      <a:solidFill>
                        <a:schemeClr val="tx1"/>
                      </a:solidFill>
                    </a:ln>
                  </pic:spPr>
                </pic:pic>
              </a:graphicData>
            </a:graphic>
          </wp:inline>
        </w:drawing>
      </w:r>
    </w:p>
    <w:p w14:paraId="3502EB37" w14:textId="44913122" w:rsidR="00D1475B" w:rsidRPr="004E63AC" w:rsidRDefault="004E63AC" w:rsidP="004E63AC">
      <w:pPr>
        <w:pStyle w:val="ListParagraph"/>
        <w:numPr>
          <w:ilvl w:val="0"/>
          <w:numId w:val="84"/>
        </w:numPr>
        <w:rPr>
          <w:rFonts w:ascii="Segoe UI" w:hAnsi="Segoe UI" w:cs="Segoe UI"/>
        </w:rPr>
      </w:pPr>
      <w:r>
        <w:rPr>
          <w:rFonts w:ascii="Segoe UI" w:hAnsi="Segoe UI" w:cs="Segoe UI"/>
        </w:rPr>
        <w:lastRenderedPageBreak/>
        <w:t xml:space="preserve">Click </w:t>
      </w:r>
      <w:r w:rsidRPr="004E63AC">
        <w:rPr>
          <w:rFonts w:ascii="Segoe UI" w:hAnsi="Segoe UI" w:cs="Segoe UI"/>
          <w:b/>
          <w:bCs/>
        </w:rPr>
        <w:t>OK</w:t>
      </w:r>
      <w:r>
        <w:rPr>
          <w:rFonts w:ascii="Segoe UI" w:hAnsi="Segoe UI" w:cs="Segoe UI"/>
        </w:rPr>
        <w:t xml:space="preserve"> and view your completed scenario.  This will be used to kick off the conversation and allow the other MCH_PatientService scenario to be invoked through the authored card.</w:t>
      </w:r>
    </w:p>
    <w:p w14:paraId="4C067C10" w14:textId="0E3651EA" w:rsidR="00D1475B" w:rsidRPr="00D1475B" w:rsidRDefault="008C3D7C" w:rsidP="004E63AC">
      <w:pPr>
        <w:pStyle w:val="ListParagraph"/>
        <w:ind w:left="1080" w:hanging="360"/>
        <w:rPr>
          <w:rFonts w:ascii="Segoe UI" w:hAnsi="Segoe UI" w:cs="Segoe UI"/>
          <w:b/>
          <w:bCs/>
        </w:rPr>
      </w:pPr>
      <w:r w:rsidRPr="00EA66F3">
        <w:rPr>
          <w:rFonts w:ascii="Segoe UI" w:hAnsi="Segoe UI" w:cs="Segoe UI"/>
          <w:b/>
          <w:bCs/>
          <w:noProof/>
        </w:rPr>
        <w:drawing>
          <wp:inline distT="0" distB="0" distL="0" distR="0" wp14:anchorId="54F1250B" wp14:editId="42270930">
            <wp:extent cx="6339220" cy="2121879"/>
            <wp:effectExtent l="19050" t="19050" r="23495" b="12065"/>
            <wp:docPr id="79" name="Picture 7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low confidence"/>
                    <pic:cNvPicPr/>
                  </pic:nvPicPr>
                  <pic:blipFill>
                    <a:blip r:embed="rId164"/>
                    <a:stretch>
                      <a:fillRect/>
                    </a:stretch>
                  </pic:blipFill>
                  <pic:spPr>
                    <a:xfrm>
                      <a:off x="0" y="0"/>
                      <a:ext cx="6348847" cy="2125102"/>
                    </a:xfrm>
                    <a:prstGeom prst="rect">
                      <a:avLst/>
                    </a:prstGeom>
                    <a:ln w="6350">
                      <a:solidFill>
                        <a:schemeClr val="tx1"/>
                      </a:solidFill>
                    </a:ln>
                  </pic:spPr>
                </pic:pic>
              </a:graphicData>
            </a:graphic>
          </wp:inline>
        </w:drawing>
      </w:r>
    </w:p>
    <w:p w14:paraId="2FD25EE9" w14:textId="77777777" w:rsidR="00D1475B" w:rsidRPr="00E40867" w:rsidRDefault="00D1475B" w:rsidP="00245947">
      <w:pPr>
        <w:pStyle w:val="ListParagraph"/>
        <w:ind w:hanging="360"/>
        <w:rPr>
          <w:rFonts w:ascii="Segoe UI" w:hAnsi="Segoe UI" w:cs="Segoe UI"/>
        </w:rPr>
      </w:pPr>
    </w:p>
    <w:p w14:paraId="0D158BE6" w14:textId="427D654D" w:rsidR="00D1475B" w:rsidRPr="00E40867" w:rsidRDefault="00D1475B" w:rsidP="004E63AC">
      <w:pPr>
        <w:pStyle w:val="ListParagraph"/>
        <w:numPr>
          <w:ilvl w:val="0"/>
          <w:numId w:val="56"/>
        </w:numPr>
        <w:spacing w:before="180" w:after="180" w:line="240" w:lineRule="auto"/>
        <w:rPr>
          <w:rFonts w:ascii="Segoe UI" w:hAnsi="Segoe UI" w:cs="Segoe UI"/>
        </w:rPr>
      </w:pPr>
      <w:r w:rsidRPr="00E40867">
        <w:rPr>
          <w:rFonts w:ascii="Segoe UI" w:hAnsi="Segoe UI" w:cs="Segoe UI"/>
          <w:b/>
          <w:bCs/>
        </w:rPr>
        <w:t>Save</w:t>
      </w:r>
      <w:r w:rsidRPr="00E40867">
        <w:rPr>
          <w:rFonts w:ascii="Segoe UI" w:hAnsi="Segoe UI" w:cs="Segoe UI"/>
        </w:rPr>
        <w:t xml:space="preserve"> and </w:t>
      </w:r>
      <w:r w:rsidR="004E63AC" w:rsidRPr="00E40867">
        <w:rPr>
          <w:rFonts w:ascii="Segoe UI" w:hAnsi="Segoe UI" w:cs="Segoe UI"/>
          <w:b/>
          <w:bCs/>
        </w:rPr>
        <w:t>r</w:t>
      </w:r>
      <w:r w:rsidRPr="00E40867">
        <w:rPr>
          <w:rFonts w:ascii="Segoe UI" w:hAnsi="Segoe UI" w:cs="Segoe UI"/>
          <w:b/>
          <w:bCs/>
        </w:rPr>
        <w:t>un</w:t>
      </w:r>
      <w:r w:rsidRPr="00E40867">
        <w:rPr>
          <w:rFonts w:ascii="Segoe UI" w:hAnsi="Segoe UI" w:cs="Segoe UI"/>
        </w:rPr>
        <w:t xml:space="preserve"> to test your bot scenario </w:t>
      </w:r>
      <w:r w:rsidRPr="00E40867">
        <w:rPr>
          <w:rFonts w:ascii="Segoe UI" w:hAnsi="Segoe UI" w:cs="Segoe UI"/>
          <w:b/>
          <w:bCs/>
        </w:rPr>
        <w:t>MCH_PatientServiceWelcome</w:t>
      </w:r>
      <w:r w:rsidR="00C06154">
        <w:rPr>
          <w:rFonts w:ascii="Segoe UI" w:hAnsi="Segoe UI" w:cs="Segoe UI"/>
          <w:b/>
          <w:bCs/>
        </w:rPr>
        <w:t xml:space="preserve"> </w:t>
      </w:r>
      <w:r w:rsidR="00C06154">
        <w:rPr>
          <w:rFonts w:ascii="Segoe UI" w:hAnsi="Segoe UI" w:cs="Segoe UI"/>
        </w:rPr>
        <w:t>s</w:t>
      </w:r>
      <w:r w:rsidRPr="00C06154">
        <w:rPr>
          <w:rFonts w:ascii="Segoe UI" w:hAnsi="Segoe UI" w:cs="Segoe UI"/>
        </w:rPr>
        <w:t>cenario</w:t>
      </w:r>
      <w:r w:rsidRPr="00E40867">
        <w:rPr>
          <w:rFonts w:ascii="Segoe UI" w:hAnsi="Segoe UI" w:cs="Segoe UI"/>
        </w:rPr>
        <w:t xml:space="preserve"> in the Web Chat</w:t>
      </w:r>
      <w:r w:rsidR="004E63AC" w:rsidRPr="00E40867">
        <w:rPr>
          <w:rFonts w:ascii="Segoe UI" w:hAnsi="Segoe UI" w:cs="Segoe UI"/>
        </w:rPr>
        <w:t>.</w:t>
      </w:r>
    </w:p>
    <w:p w14:paraId="0EA4B1FA" w14:textId="21A0F90E" w:rsidR="00D1475B" w:rsidRDefault="00581DBE" w:rsidP="004E63AC">
      <w:pPr>
        <w:pStyle w:val="ListParagraph"/>
        <w:ind w:left="1080" w:hanging="360"/>
        <w:rPr>
          <w:rFonts w:ascii="Segoe UI" w:hAnsi="Segoe UI" w:cs="Segoe UI"/>
          <w:b/>
          <w:bCs/>
        </w:rPr>
      </w:pPr>
      <w:r w:rsidRPr="00535F20">
        <w:rPr>
          <w:rFonts w:ascii="Segoe UI" w:hAnsi="Segoe UI" w:cs="Segoe UI"/>
          <w:b/>
          <w:bCs/>
          <w:noProof/>
        </w:rPr>
        <w:drawing>
          <wp:inline distT="0" distB="0" distL="0" distR="0" wp14:anchorId="377F5618" wp14:editId="2B169F8D">
            <wp:extent cx="5199321" cy="2497118"/>
            <wp:effectExtent l="19050" t="19050" r="20955" b="17780"/>
            <wp:docPr id="80" name="Picture 80"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with medium confidence"/>
                    <pic:cNvPicPr/>
                  </pic:nvPicPr>
                  <pic:blipFill>
                    <a:blip r:embed="rId165"/>
                    <a:stretch>
                      <a:fillRect/>
                    </a:stretch>
                  </pic:blipFill>
                  <pic:spPr>
                    <a:xfrm>
                      <a:off x="0" y="0"/>
                      <a:ext cx="5210262" cy="2502373"/>
                    </a:xfrm>
                    <a:prstGeom prst="rect">
                      <a:avLst/>
                    </a:prstGeom>
                    <a:ln w="6350">
                      <a:solidFill>
                        <a:schemeClr val="tx1"/>
                      </a:solidFill>
                    </a:ln>
                  </pic:spPr>
                </pic:pic>
              </a:graphicData>
            </a:graphic>
          </wp:inline>
        </w:drawing>
      </w:r>
    </w:p>
    <w:p w14:paraId="45168F73" w14:textId="77777777" w:rsidR="00E40867" w:rsidRPr="00E40867" w:rsidRDefault="00E40867" w:rsidP="004E63AC">
      <w:pPr>
        <w:pStyle w:val="ListParagraph"/>
        <w:ind w:left="1080" w:hanging="360"/>
        <w:rPr>
          <w:rFonts w:ascii="Segoe UI" w:hAnsi="Segoe UI" w:cs="Segoe UI"/>
        </w:rPr>
      </w:pPr>
    </w:p>
    <w:p w14:paraId="33CBD41F" w14:textId="54DC9F90" w:rsidR="00E40867" w:rsidRPr="00867351" w:rsidRDefault="00E40867" w:rsidP="00867351">
      <w:pPr>
        <w:pStyle w:val="ListParagraph"/>
        <w:numPr>
          <w:ilvl w:val="0"/>
          <w:numId w:val="56"/>
        </w:numPr>
        <w:rPr>
          <w:rFonts w:ascii="Segoe UI" w:hAnsi="Segoe UI" w:cs="Segoe UI"/>
        </w:rPr>
      </w:pPr>
      <w:r w:rsidRPr="00E40867">
        <w:rPr>
          <w:rFonts w:ascii="Segoe UI" w:hAnsi="Segoe UI" w:cs="Segoe UI"/>
          <w:b/>
          <w:bCs/>
        </w:rPr>
        <w:t>Exit</w:t>
      </w:r>
      <w:r w:rsidRPr="00E40867">
        <w:rPr>
          <w:rFonts w:ascii="Segoe UI" w:hAnsi="Segoe UI" w:cs="Segoe UI"/>
        </w:rPr>
        <w:t xml:space="preserve"> the scenario designer.</w:t>
      </w:r>
      <w:r w:rsidRPr="00867351">
        <w:rPr>
          <w:rFonts w:ascii="Segoe UI" w:hAnsi="Segoe UI" w:cs="Segoe UI"/>
        </w:rPr>
        <w:br w:type="page"/>
      </w:r>
    </w:p>
    <w:p w14:paraId="097DC0D7" w14:textId="6D7B71DB" w:rsidR="004E63AC" w:rsidRDefault="004E63AC" w:rsidP="00E40867">
      <w:pPr>
        <w:pStyle w:val="ILSubTitle"/>
      </w:pPr>
      <w:bookmarkStart w:id="40" w:name="_Toc102378443"/>
      <w:r>
        <w:lastRenderedPageBreak/>
        <w:t xml:space="preserve">Task 3: </w:t>
      </w:r>
      <w:r w:rsidR="00D1475B" w:rsidRPr="004E63AC">
        <w:t xml:space="preserve">Configure </w:t>
      </w:r>
      <w:r>
        <w:t>Welcome Scenario as Automatic</w:t>
      </w:r>
      <w:bookmarkEnd w:id="40"/>
    </w:p>
    <w:p w14:paraId="2D59E141" w14:textId="77777777" w:rsidR="004E63AC" w:rsidRDefault="004E63AC" w:rsidP="004E63AC">
      <w:pPr>
        <w:spacing w:after="0"/>
        <w:rPr>
          <w:rFonts w:ascii="Segoe UI" w:hAnsi="Segoe UI" w:cs="Segoe UI"/>
        </w:rPr>
      </w:pPr>
    </w:p>
    <w:p w14:paraId="266C0340" w14:textId="245D5FC8" w:rsidR="00D1475B" w:rsidRDefault="004E63AC" w:rsidP="004E63AC">
      <w:pPr>
        <w:spacing w:after="0"/>
        <w:rPr>
          <w:rFonts w:ascii="Segoe UI" w:hAnsi="Segoe UI" w:cs="Segoe UI"/>
        </w:rPr>
      </w:pPr>
      <w:r>
        <w:rPr>
          <w:rFonts w:ascii="Segoe UI" w:hAnsi="Segoe UI" w:cs="Segoe UI"/>
        </w:rPr>
        <w:t>In this task, we will set the MCH_</w:t>
      </w:r>
      <w:r w:rsidRPr="004E63AC">
        <w:rPr>
          <w:rFonts w:ascii="Segoe UI" w:hAnsi="Segoe UI" w:cs="Segoe UI"/>
          <w:b/>
          <w:bCs/>
        </w:rPr>
        <w:t xml:space="preserve"> </w:t>
      </w:r>
      <w:r w:rsidRPr="004E63AC">
        <w:rPr>
          <w:rFonts w:ascii="Segoe UI" w:hAnsi="Segoe UI" w:cs="Segoe UI"/>
        </w:rPr>
        <w:t>PatientServiceWelcome</w:t>
      </w:r>
      <w:r>
        <w:rPr>
          <w:rFonts w:ascii="Segoe UI" w:hAnsi="Segoe UI" w:cs="Segoe UI"/>
        </w:rPr>
        <w:t xml:space="preserve"> to be the</w:t>
      </w:r>
      <w:r w:rsidRPr="00D1475B">
        <w:rPr>
          <w:rFonts w:ascii="Segoe UI" w:hAnsi="Segoe UI" w:cs="Segoe UI"/>
        </w:rPr>
        <w:t xml:space="preserve"> </w:t>
      </w:r>
      <w:r w:rsidR="00D1475B" w:rsidRPr="004E63AC">
        <w:rPr>
          <w:rFonts w:ascii="Segoe UI" w:hAnsi="Segoe UI" w:cs="Segoe UI"/>
        </w:rPr>
        <w:t>“Automatic Welcome Scenario”</w:t>
      </w:r>
      <w:r>
        <w:rPr>
          <w:rFonts w:ascii="Segoe UI" w:hAnsi="Segoe UI" w:cs="Segoe UI"/>
        </w:rPr>
        <w:t xml:space="preserve"> in settings. This will</w:t>
      </w:r>
      <w:r w:rsidR="00D1475B" w:rsidRPr="004E63AC">
        <w:rPr>
          <w:rFonts w:ascii="Segoe UI" w:hAnsi="Segoe UI" w:cs="Segoe UI"/>
        </w:rPr>
        <w:t xml:space="preserve"> always trigger </w:t>
      </w:r>
      <w:r>
        <w:rPr>
          <w:rFonts w:ascii="Segoe UI" w:hAnsi="Segoe UI" w:cs="Segoe UI"/>
        </w:rPr>
        <w:t>the</w:t>
      </w:r>
      <w:r w:rsidR="00D1475B" w:rsidRPr="004E63AC">
        <w:rPr>
          <w:rFonts w:ascii="Segoe UI" w:hAnsi="Segoe UI" w:cs="Segoe UI"/>
        </w:rPr>
        <w:t xml:space="preserve"> </w:t>
      </w:r>
      <w:r w:rsidR="00F73715">
        <w:rPr>
          <w:rFonts w:ascii="Segoe UI" w:hAnsi="Segoe UI" w:cs="Segoe UI"/>
        </w:rPr>
        <w:t xml:space="preserve">welcome </w:t>
      </w:r>
      <w:r w:rsidR="00D1475B" w:rsidRPr="004E63AC">
        <w:rPr>
          <w:rFonts w:ascii="Segoe UI" w:hAnsi="Segoe UI" w:cs="Segoe UI"/>
        </w:rPr>
        <w:t xml:space="preserve">scenario when </w:t>
      </w:r>
      <w:r>
        <w:rPr>
          <w:rFonts w:ascii="Segoe UI" w:hAnsi="Segoe UI" w:cs="Segoe UI"/>
        </w:rPr>
        <w:t xml:space="preserve">a </w:t>
      </w:r>
      <w:r w:rsidR="00D1475B" w:rsidRPr="004E63AC">
        <w:rPr>
          <w:rFonts w:ascii="Segoe UI" w:hAnsi="Segoe UI" w:cs="Segoe UI"/>
        </w:rPr>
        <w:t>user starts</w:t>
      </w:r>
      <w:r w:rsidR="00D20C51">
        <w:rPr>
          <w:rFonts w:ascii="Segoe UI" w:hAnsi="Segoe UI" w:cs="Segoe UI"/>
        </w:rPr>
        <w:t xml:space="preserve"> a</w:t>
      </w:r>
      <w:r w:rsidR="00D1475B" w:rsidRPr="004E63AC">
        <w:rPr>
          <w:rFonts w:ascii="Segoe UI" w:hAnsi="Segoe UI" w:cs="Segoe UI"/>
        </w:rPr>
        <w:t xml:space="preserve"> conversion with</w:t>
      </w:r>
      <w:r w:rsidR="00D20C51">
        <w:rPr>
          <w:rFonts w:ascii="Segoe UI" w:hAnsi="Segoe UI" w:cs="Segoe UI"/>
        </w:rPr>
        <w:t xml:space="preserve"> the </w:t>
      </w:r>
      <w:r w:rsidR="00D20C51" w:rsidRPr="00D20C51">
        <w:rPr>
          <w:rFonts w:ascii="Segoe UI" w:hAnsi="Segoe UI" w:cs="Segoe UI"/>
          <w:b/>
          <w:bCs/>
        </w:rPr>
        <w:t>Azure</w:t>
      </w:r>
      <w:r w:rsidR="00D1475B" w:rsidRPr="004E63AC">
        <w:rPr>
          <w:rFonts w:ascii="Segoe UI" w:hAnsi="Segoe UI" w:cs="Segoe UI"/>
        </w:rPr>
        <w:t xml:space="preserve"> </w:t>
      </w:r>
      <w:r>
        <w:rPr>
          <w:rFonts w:ascii="Segoe UI" w:hAnsi="Segoe UI" w:cs="Segoe UI"/>
          <w:b/>
          <w:bCs/>
        </w:rPr>
        <w:t>H</w:t>
      </w:r>
      <w:r w:rsidR="00D1475B" w:rsidRPr="004E63AC">
        <w:rPr>
          <w:rFonts w:ascii="Segoe UI" w:hAnsi="Segoe UI" w:cs="Segoe UI"/>
          <w:b/>
          <w:bCs/>
        </w:rPr>
        <w:t xml:space="preserve">ealth </w:t>
      </w:r>
      <w:r>
        <w:rPr>
          <w:rFonts w:ascii="Segoe UI" w:hAnsi="Segoe UI" w:cs="Segoe UI"/>
          <w:b/>
          <w:bCs/>
        </w:rPr>
        <w:t>B</w:t>
      </w:r>
      <w:r w:rsidR="00D1475B" w:rsidRPr="004E63AC">
        <w:rPr>
          <w:rFonts w:ascii="Segoe UI" w:hAnsi="Segoe UI" w:cs="Segoe UI"/>
          <w:b/>
          <w:bCs/>
        </w:rPr>
        <w:t>ot</w:t>
      </w:r>
      <w:r w:rsidR="00D20C51">
        <w:rPr>
          <w:rFonts w:ascii="Segoe UI" w:hAnsi="Segoe UI" w:cs="Segoe UI"/>
        </w:rPr>
        <w:t>.</w:t>
      </w:r>
    </w:p>
    <w:p w14:paraId="0006CF01" w14:textId="77777777" w:rsidR="005431EC" w:rsidRPr="004E63AC" w:rsidRDefault="005431EC" w:rsidP="004E63AC">
      <w:pPr>
        <w:spacing w:after="0"/>
        <w:rPr>
          <w:rFonts w:ascii="Segoe UI" w:hAnsi="Segoe UI" w:cs="Segoe UI"/>
        </w:rPr>
      </w:pPr>
    </w:p>
    <w:p w14:paraId="09F04E46" w14:textId="296E578F" w:rsidR="005431EC" w:rsidRDefault="005431EC" w:rsidP="005431EC">
      <w:pPr>
        <w:pStyle w:val="ListParagraph"/>
        <w:numPr>
          <w:ilvl w:val="0"/>
          <w:numId w:val="85"/>
        </w:numPr>
        <w:rPr>
          <w:rFonts w:ascii="Segoe UI" w:hAnsi="Segoe UI" w:cs="Segoe UI"/>
        </w:rPr>
      </w:pPr>
      <w:r>
        <w:rPr>
          <w:rFonts w:ascii="Segoe UI" w:hAnsi="Segoe UI" w:cs="Segoe UI"/>
        </w:rPr>
        <w:t>Navigate to</w:t>
      </w:r>
      <w:r w:rsidR="001B4E0A">
        <w:rPr>
          <w:rFonts w:ascii="Segoe UI" w:hAnsi="Segoe UI" w:cs="Segoe UI"/>
        </w:rPr>
        <w:t xml:space="preserve"> </w:t>
      </w:r>
      <w:r w:rsidR="001B4E0A" w:rsidRPr="00D20C51">
        <w:rPr>
          <w:rFonts w:ascii="Segoe UI" w:hAnsi="Segoe UI" w:cs="Segoe UI"/>
          <w:b/>
          <w:bCs/>
        </w:rPr>
        <w:t>Configuration</w:t>
      </w:r>
      <w:r w:rsidR="001B4E0A">
        <w:rPr>
          <w:rFonts w:ascii="Segoe UI" w:hAnsi="Segoe UI" w:cs="Segoe UI"/>
        </w:rPr>
        <w:t xml:space="preserve"> &gt; </w:t>
      </w:r>
      <w:r w:rsidR="001B4E0A" w:rsidRPr="00D20C51">
        <w:rPr>
          <w:rFonts w:ascii="Segoe UI" w:hAnsi="Segoe UI" w:cs="Segoe UI"/>
          <w:b/>
          <w:bCs/>
        </w:rPr>
        <w:t>Conversation</w:t>
      </w:r>
    </w:p>
    <w:p w14:paraId="33CF9EB1" w14:textId="17F0A0A6" w:rsidR="001B4E0A" w:rsidRDefault="001B4E0A" w:rsidP="001B4E0A">
      <w:pPr>
        <w:pStyle w:val="ListParagraph"/>
        <w:rPr>
          <w:rFonts w:ascii="Segoe UI" w:hAnsi="Segoe UI" w:cs="Segoe UI"/>
        </w:rPr>
      </w:pPr>
      <w:r>
        <w:rPr>
          <w:noProof/>
        </w:rPr>
        <w:drawing>
          <wp:inline distT="0" distB="0" distL="0" distR="0" wp14:anchorId="054FC41E" wp14:editId="03492636">
            <wp:extent cx="1629663" cy="1577514"/>
            <wp:effectExtent l="0" t="0" r="8890" b="381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166"/>
                    <a:stretch>
                      <a:fillRect/>
                    </a:stretch>
                  </pic:blipFill>
                  <pic:spPr>
                    <a:xfrm>
                      <a:off x="0" y="0"/>
                      <a:ext cx="1635582" cy="1583244"/>
                    </a:xfrm>
                    <a:prstGeom prst="rect">
                      <a:avLst/>
                    </a:prstGeom>
                  </pic:spPr>
                </pic:pic>
              </a:graphicData>
            </a:graphic>
          </wp:inline>
        </w:drawing>
      </w:r>
    </w:p>
    <w:p w14:paraId="7F7F547F" w14:textId="77777777" w:rsidR="004B1143" w:rsidRDefault="004B1143" w:rsidP="001B4E0A">
      <w:pPr>
        <w:pStyle w:val="ListParagraph"/>
        <w:rPr>
          <w:rFonts w:ascii="Segoe UI" w:hAnsi="Segoe UI" w:cs="Segoe UI"/>
        </w:rPr>
      </w:pPr>
    </w:p>
    <w:p w14:paraId="66D6ED51" w14:textId="136ECA33" w:rsidR="001B4E0A" w:rsidRPr="004E63AC" w:rsidRDefault="004B1143" w:rsidP="001B4E0A">
      <w:pPr>
        <w:pStyle w:val="ListParagraph"/>
        <w:numPr>
          <w:ilvl w:val="0"/>
          <w:numId w:val="85"/>
        </w:numPr>
        <w:rPr>
          <w:rFonts w:ascii="Segoe UI" w:hAnsi="Segoe UI" w:cs="Segoe UI"/>
        </w:rPr>
      </w:pPr>
      <w:r>
        <w:rPr>
          <w:rFonts w:ascii="Segoe UI" w:hAnsi="Segoe UI" w:cs="Segoe UI"/>
        </w:rPr>
        <w:t>In the</w:t>
      </w:r>
      <w:r w:rsidR="001B4E0A">
        <w:rPr>
          <w:rFonts w:ascii="Segoe UI" w:hAnsi="Segoe UI" w:cs="Segoe UI"/>
        </w:rPr>
        <w:t xml:space="preserve"> </w:t>
      </w:r>
      <w:r w:rsidR="001B4E0A" w:rsidRPr="00D20C51">
        <w:rPr>
          <w:rFonts w:ascii="Segoe UI" w:hAnsi="Segoe UI" w:cs="Segoe UI"/>
          <w:b/>
          <w:bCs/>
        </w:rPr>
        <w:t>Interactions</w:t>
      </w:r>
      <w:r>
        <w:rPr>
          <w:rFonts w:ascii="Segoe UI" w:hAnsi="Segoe UI" w:cs="Segoe UI"/>
        </w:rPr>
        <w:t xml:space="preserve"> tab, scroll down to the </w:t>
      </w:r>
      <w:r w:rsidRPr="004B1143">
        <w:rPr>
          <w:rFonts w:ascii="Segoe UI" w:hAnsi="Segoe UI" w:cs="Segoe UI"/>
          <w:b/>
          <w:bCs/>
        </w:rPr>
        <w:t>Automatic Welcome</w:t>
      </w:r>
      <w:r>
        <w:rPr>
          <w:rFonts w:ascii="Segoe UI" w:hAnsi="Segoe UI" w:cs="Segoe UI"/>
        </w:rPr>
        <w:t xml:space="preserve"> section.</w:t>
      </w:r>
    </w:p>
    <w:p w14:paraId="4BF6CFDA" w14:textId="5D86FB1A" w:rsidR="005431EC" w:rsidRDefault="00B86289" w:rsidP="00B86289">
      <w:pPr>
        <w:pStyle w:val="ListParagraph"/>
        <w:ind w:left="1080" w:hanging="360"/>
        <w:rPr>
          <w:rFonts w:ascii="Segoe UI" w:hAnsi="Segoe UI" w:cs="Segoe UI"/>
          <w:b/>
          <w:bCs/>
        </w:rPr>
      </w:pPr>
      <w:r>
        <w:rPr>
          <w:noProof/>
        </w:rPr>
        <w:drawing>
          <wp:inline distT="0" distB="0" distL="0" distR="0" wp14:anchorId="39C83858" wp14:editId="1F9CF999">
            <wp:extent cx="6293029" cy="2773011"/>
            <wp:effectExtent l="19050" t="19050" r="12700" b="27940"/>
            <wp:docPr id="100" name="Picture 10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text, application, email&#10;&#10;Description automatically generated"/>
                    <pic:cNvPicPr/>
                  </pic:nvPicPr>
                  <pic:blipFill>
                    <a:blip r:embed="rId167"/>
                    <a:stretch>
                      <a:fillRect/>
                    </a:stretch>
                  </pic:blipFill>
                  <pic:spPr>
                    <a:xfrm>
                      <a:off x="0" y="0"/>
                      <a:ext cx="6302002" cy="2776965"/>
                    </a:xfrm>
                    <a:prstGeom prst="rect">
                      <a:avLst/>
                    </a:prstGeom>
                    <a:ln w="6350">
                      <a:solidFill>
                        <a:schemeClr val="tx1"/>
                      </a:solidFill>
                    </a:ln>
                  </pic:spPr>
                </pic:pic>
              </a:graphicData>
            </a:graphic>
          </wp:inline>
        </w:drawing>
      </w:r>
    </w:p>
    <w:p w14:paraId="67B94599" w14:textId="77777777" w:rsidR="006A1F4E" w:rsidRDefault="006A1F4E" w:rsidP="00B86289">
      <w:pPr>
        <w:pStyle w:val="ListParagraph"/>
        <w:ind w:left="1080" w:hanging="360"/>
        <w:rPr>
          <w:rFonts w:ascii="Segoe UI" w:hAnsi="Segoe UI" w:cs="Segoe UI"/>
          <w:b/>
          <w:bCs/>
        </w:rPr>
      </w:pPr>
    </w:p>
    <w:p w14:paraId="4B213D81" w14:textId="7F16FC84" w:rsidR="00B86289" w:rsidRPr="000F7DC5" w:rsidRDefault="00B86289" w:rsidP="00B86289">
      <w:pPr>
        <w:pStyle w:val="ListParagraph"/>
        <w:numPr>
          <w:ilvl w:val="0"/>
          <w:numId w:val="85"/>
        </w:numPr>
        <w:rPr>
          <w:rFonts w:ascii="Segoe UI" w:hAnsi="Segoe UI" w:cs="Segoe UI"/>
        </w:rPr>
      </w:pPr>
      <w:r w:rsidRPr="000F7DC5">
        <w:rPr>
          <w:rFonts w:ascii="Segoe UI" w:hAnsi="Segoe UI" w:cs="Segoe UI"/>
        </w:rPr>
        <w:t xml:space="preserve">In the </w:t>
      </w:r>
      <w:r w:rsidRPr="000F7DC5">
        <w:rPr>
          <w:rFonts w:ascii="Segoe UI" w:hAnsi="Segoe UI" w:cs="Segoe UI"/>
          <w:b/>
          <w:bCs/>
        </w:rPr>
        <w:t>Automatic welcome scenario</w:t>
      </w:r>
      <w:r w:rsidRPr="000F7DC5">
        <w:rPr>
          <w:rFonts w:ascii="Segoe UI" w:hAnsi="Segoe UI" w:cs="Segoe UI"/>
        </w:rPr>
        <w:t xml:space="preserve"> dropdown, select the </w:t>
      </w:r>
      <w:r w:rsidRPr="000F7DC5">
        <w:rPr>
          <w:rFonts w:ascii="Segoe UI" w:hAnsi="Segoe UI" w:cs="Segoe UI"/>
          <w:b/>
          <w:bCs/>
        </w:rPr>
        <w:t>MCH_ PatientServiceWelcome</w:t>
      </w:r>
      <w:r w:rsidR="00791CC1">
        <w:rPr>
          <w:rFonts w:ascii="Segoe UI" w:hAnsi="Segoe UI" w:cs="Segoe UI"/>
          <w:b/>
          <w:bCs/>
        </w:rPr>
        <w:t xml:space="preserve"> </w:t>
      </w:r>
      <w:r w:rsidR="00791CC1">
        <w:rPr>
          <w:rFonts w:ascii="Segoe UI" w:hAnsi="Segoe UI" w:cs="Segoe UI"/>
        </w:rPr>
        <w:t>s</w:t>
      </w:r>
      <w:r w:rsidRPr="00791CC1">
        <w:rPr>
          <w:rFonts w:ascii="Segoe UI" w:hAnsi="Segoe UI" w:cs="Segoe UI"/>
        </w:rPr>
        <w:t>cenario</w:t>
      </w:r>
      <w:r w:rsidR="000F7DC5" w:rsidRPr="00791CC1">
        <w:rPr>
          <w:rFonts w:ascii="Segoe UI" w:hAnsi="Segoe UI" w:cs="Segoe UI"/>
        </w:rPr>
        <w:t>.</w:t>
      </w:r>
    </w:p>
    <w:p w14:paraId="50921BCB" w14:textId="34F01F09" w:rsidR="000F7DC5" w:rsidRDefault="00C06154" w:rsidP="000F7DC5">
      <w:pPr>
        <w:pStyle w:val="ListParagraph"/>
        <w:rPr>
          <w:rFonts w:ascii="Segoe UI" w:hAnsi="Segoe UI" w:cs="Segoe UI"/>
          <w:b/>
          <w:bCs/>
        </w:rPr>
      </w:pPr>
      <w:r>
        <w:rPr>
          <w:noProof/>
        </w:rPr>
        <mc:AlternateContent>
          <mc:Choice Requires="wps">
            <w:drawing>
              <wp:anchor distT="0" distB="0" distL="114300" distR="114300" simplePos="0" relativeHeight="251658265" behindDoc="0" locked="0" layoutInCell="1" allowOverlap="1" wp14:anchorId="7AE37C53" wp14:editId="61519BD1">
                <wp:simplePos x="0" y="0"/>
                <wp:positionH relativeFrom="column">
                  <wp:posOffset>1852935</wp:posOffset>
                </wp:positionH>
                <wp:positionV relativeFrom="paragraph">
                  <wp:posOffset>1638300</wp:posOffset>
                </wp:positionV>
                <wp:extent cx="355987" cy="62821"/>
                <wp:effectExtent l="0" t="0" r="25400" b="13970"/>
                <wp:wrapNone/>
                <wp:docPr id="148" name="Rectangle 148"/>
                <wp:cNvGraphicFramePr/>
                <a:graphic xmlns:a="http://schemas.openxmlformats.org/drawingml/2006/main">
                  <a:graphicData uri="http://schemas.microsoft.com/office/word/2010/wordprocessingShape">
                    <wps:wsp>
                      <wps:cNvSpPr/>
                      <wps:spPr>
                        <a:xfrm>
                          <a:off x="0" y="0"/>
                          <a:ext cx="355987" cy="6282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9B5A1C" id="Rectangle 148" o:spid="_x0000_s1026" style="position:absolute;margin-left:145.9pt;margin-top:129pt;width:28.05pt;height:4.95pt;z-index:25165826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" fillcolor="white [3212]" strokecolor="white [3212]" strokeweight="1pt"/>
            </w:pict>
          </mc:Fallback>
        </mc:AlternateContent>
      </w:r>
      <w:r w:rsidR="006A1F4E">
        <w:rPr>
          <w:noProof/>
        </w:rPr>
        <w:drawing>
          <wp:inline distT="0" distB="0" distL="0" distR="0" wp14:anchorId="5D690B51" wp14:editId="2DFFC415">
            <wp:extent cx="6172055" cy="1797897"/>
            <wp:effectExtent l="19050" t="19050" r="19685" b="12065"/>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application&#10;&#10;Description automatically generated"/>
                    <pic:cNvPicPr/>
                  </pic:nvPicPr>
                  <pic:blipFill>
                    <a:blip r:embed="rId168"/>
                    <a:stretch>
                      <a:fillRect/>
                    </a:stretch>
                  </pic:blipFill>
                  <pic:spPr>
                    <a:xfrm>
                      <a:off x="0" y="0"/>
                      <a:ext cx="6177620" cy="1799518"/>
                    </a:xfrm>
                    <a:prstGeom prst="rect">
                      <a:avLst/>
                    </a:prstGeom>
                    <a:ln w="6350">
                      <a:solidFill>
                        <a:schemeClr val="tx1"/>
                      </a:solidFill>
                    </a:ln>
                  </pic:spPr>
                </pic:pic>
              </a:graphicData>
            </a:graphic>
          </wp:inline>
        </w:drawing>
      </w:r>
    </w:p>
    <w:p w14:paraId="7D1B2EDD" w14:textId="77777777" w:rsidR="00D1475B" w:rsidRPr="00D1475B" w:rsidRDefault="00D1475B" w:rsidP="00245947">
      <w:pPr>
        <w:spacing w:after="0"/>
        <w:ind w:left="720" w:hanging="360"/>
        <w:rPr>
          <w:rFonts w:ascii="Segoe UI" w:hAnsi="Segoe UI" w:cs="Segoe UI"/>
        </w:rPr>
      </w:pPr>
    </w:p>
    <w:p w14:paraId="6CD30A2A" w14:textId="77777777" w:rsidR="00C8586B" w:rsidRDefault="00C8586B" w:rsidP="006920CF">
      <w:pPr>
        <w:pStyle w:val="ILSubTitle"/>
      </w:pPr>
      <w:bookmarkStart w:id="41" w:name="_Toc64003458"/>
    </w:p>
    <w:p w14:paraId="4C5923E7" w14:textId="64780E8C" w:rsidR="00D1475B" w:rsidRPr="00D1475B" w:rsidRDefault="00D1475B" w:rsidP="006920CF">
      <w:pPr>
        <w:pStyle w:val="ILSubTitle"/>
      </w:pPr>
      <w:bookmarkStart w:id="42" w:name="_Toc102378444"/>
      <w:r w:rsidRPr="00D1475B">
        <w:lastRenderedPageBreak/>
        <w:t xml:space="preserve">Task </w:t>
      </w:r>
      <w:r w:rsidR="006920CF">
        <w:t>4</w:t>
      </w:r>
      <w:r w:rsidRPr="00D1475B">
        <w:t>: Test Health Bot Escalation from Power Apps Portal to Dynamics 365 Omnichannel</w:t>
      </w:r>
      <w:bookmarkEnd w:id="41"/>
      <w:bookmarkEnd w:id="42"/>
    </w:p>
    <w:p w14:paraId="00411B65" w14:textId="12969737" w:rsidR="00D1475B" w:rsidRDefault="00902B26" w:rsidP="00067228">
      <w:pPr>
        <w:pStyle w:val="ListParagraph"/>
        <w:numPr>
          <w:ilvl w:val="0"/>
          <w:numId w:val="51"/>
        </w:numPr>
        <w:spacing w:before="180" w:after="180" w:line="240" w:lineRule="auto"/>
        <w:rPr>
          <w:rFonts w:ascii="Segoe UI" w:hAnsi="Segoe UI" w:cs="Segoe UI"/>
        </w:rPr>
      </w:pPr>
      <w:r>
        <w:rPr>
          <w:rFonts w:ascii="Segoe UI" w:hAnsi="Segoe UI" w:cs="Segoe UI"/>
        </w:rPr>
        <w:t xml:space="preserve">Navigate to </w:t>
      </w:r>
      <w:r w:rsidR="00D1475B" w:rsidRPr="00D1475B">
        <w:rPr>
          <w:rFonts w:ascii="Segoe UI" w:hAnsi="Segoe UI" w:cs="Segoe UI"/>
        </w:rPr>
        <w:t xml:space="preserve">Power Apps and click to </w:t>
      </w:r>
      <w:r>
        <w:rPr>
          <w:rFonts w:ascii="Segoe UI" w:hAnsi="Segoe UI" w:cs="Segoe UI"/>
        </w:rPr>
        <w:t>o</w:t>
      </w:r>
      <w:r w:rsidR="00D1475B" w:rsidRPr="00D1475B">
        <w:rPr>
          <w:rFonts w:ascii="Segoe UI" w:hAnsi="Segoe UI" w:cs="Segoe UI"/>
        </w:rPr>
        <w:t xml:space="preserve">pen </w:t>
      </w:r>
      <w:r w:rsidR="00D1475B" w:rsidRPr="00D1475B">
        <w:rPr>
          <w:rFonts w:ascii="Segoe UI" w:hAnsi="Segoe UI" w:cs="Segoe UI"/>
          <w:b/>
          <w:bCs/>
        </w:rPr>
        <w:t>Lamna Healthcare Patient Portal</w:t>
      </w:r>
      <w:r w:rsidR="00D1475B" w:rsidRPr="00D1475B">
        <w:rPr>
          <w:rFonts w:ascii="Segoe UI" w:hAnsi="Segoe UI" w:cs="Segoe UI"/>
        </w:rPr>
        <w:t>.</w:t>
      </w:r>
      <w:r w:rsidR="00D1475B" w:rsidRPr="00D1475B">
        <w:rPr>
          <w:noProof/>
        </w:rPr>
        <w:drawing>
          <wp:inline distT="0" distB="0" distL="0" distR="0" wp14:anchorId="74452CFC" wp14:editId="1CDBAE25">
            <wp:extent cx="6595110" cy="2983865"/>
            <wp:effectExtent l="19050" t="19050" r="15240" b="26035"/>
            <wp:docPr id="109" name="Picture 109" descr="Opem Lamna Healthcare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Opem Lamna Healthcare Portal"/>
                    <pic:cNvPicPr/>
                  </pic:nvPicPr>
                  <pic:blipFill>
                    <a:blip r:embed="rId169"/>
                    <a:stretch>
                      <a:fillRect/>
                    </a:stretch>
                  </pic:blipFill>
                  <pic:spPr>
                    <a:xfrm>
                      <a:off x="0" y="0"/>
                      <a:ext cx="6595110" cy="2983865"/>
                    </a:xfrm>
                    <a:prstGeom prst="rect">
                      <a:avLst/>
                    </a:prstGeom>
                    <a:ln>
                      <a:solidFill>
                        <a:schemeClr val="tx1"/>
                      </a:solidFill>
                    </a:ln>
                  </pic:spPr>
                </pic:pic>
              </a:graphicData>
            </a:graphic>
          </wp:inline>
        </w:drawing>
      </w:r>
    </w:p>
    <w:p w14:paraId="66FDF490" w14:textId="77777777" w:rsidR="00C61917" w:rsidRPr="00067228" w:rsidRDefault="00C61917" w:rsidP="00C61917">
      <w:pPr>
        <w:pStyle w:val="ListParagraph"/>
        <w:spacing w:before="180" w:after="180" w:line="240" w:lineRule="auto"/>
        <w:rPr>
          <w:rFonts w:ascii="Segoe UI" w:hAnsi="Segoe UI" w:cs="Segoe UI"/>
        </w:rPr>
      </w:pPr>
    </w:p>
    <w:p w14:paraId="51C216EA" w14:textId="1AF8D453" w:rsidR="00067228" w:rsidRDefault="002541CF" w:rsidP="00067228">
      <w:pPr>
        <w:pStyle w:val="ListParagraph"/>
        <w:numPr>
          <w:ilvl w:val="0"/>
          <w:numId w:val="51"/>
        </w:numPr>
        <w:spacing w:before="180" w:after="180" w:line="240" w:lineRule="auto"/>
        <w:rPr>
          <w:rFonts w:ascii="Segoe UI" w:hAnsi="Segoe UI" w:cs="Segoe UI"/>
        </w:rPr>
      </w:pPr>
      <w:r>
        <w:rPr>
          <w:rFonts w:ascii="Segoe UI" w:hAnsi="Segoe UI" w:cs="Segoe UI"/>
          <w:noProof/>
        </w:rPr>
        <mc:AlternateContent>
          <mc:Choice Requires="wps">
            <w:drawing>
              <wp:anchor distT="0" distB="0" distL="114300" distR="114300" simplePos="0" relativeHeight="251658262" behindDoc="0" locked="0" layoutInCell="1" allowOverlap="1" wp14:anchorId="56F63C9B" wp14:editId="01C784EE">
                <wp:simplePos x="0" y="0"/>
                <wp:positionH relativeFrom="column">
                  <wp:posOffset>5859150</wp:posOffset>
                </wp:positionH>
                <wp:positionV relativeFrom="paragraph">
                  <wp:posOffset>3623945</wp:posOffset>
                </wp:positionV>
                <wp:extent cx="816678" cy="305173"/>
                <wp:effectExtent l="0" t="0" r="21590" b="19050"/>
                <wp:wrapNone/>
                <wp:docPr id="117" name="Rectangle 117"/>
                <wp:cNvGraphicFramePr/>
                <a:graphic xmlns:a="http://schemas.openxmlformats.org/drawingml/2006/main">
                  <a:graphicData uri="http://schemas.microsoft.com/office/word/2010/wordprocessingShape">
                    <wps:wsp>
                      <wps:cNvSpPr/>
                      <wps:spPr>
                        <a:xfrm>
                          <a:off x="0" y="0"/>
                          <a:ext cx="816678" cy="3051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8088E1" id="Rectangle 117" o:spid="_x0000_s1026" style="position:absolute;margin-left:461.35pt;margin-top:285.35pt;width:64.3pt;height:24.05pt;z-index:2516582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" filled="f" strokecolor="red" strokeweight="1pt"/>
            </w:pict>
          </mc:Fallback>
        </mc:AlternateContent>
      </w:r>
      <w:r w:rsidR="00067228">
        <w:rPr>
          <w:rFonts w:ascii="Segoe UI" w:hAnsi="Segoe UI" w:cs="Segoe UI"/>
        </w:rPr>
        <w:t xml:space="preserve">You should see the Health Bot “Let’s </w:t>
      </w:r>
      <w:r w:rsidR="00902B26">
        <w:rPr>
          <w:rFonts w:ascii="Segoe UI" w:hAnsi="Segoe UI" w:cs="Segoe UI"/>
        </w:rPr>
        <w:t>Ch</w:t>
      </w:r>
      <w:r w:rsidR="00067228">
        <w:rPr>
          <w:rFonts w:ascii="Segoe UI" w:hAnsi="Segoe UI" w:cs="Segoe UI"/>
        </w:rPr>
        <w:t xml:space="preserve">at” button in the lower right-hand corner of the screen.  This means the chat widget was successfully </w:t>
      </w:r>
      <w:r w:rsidR="00FD7F5A">
        <w:rPr>
          <w:rFonts w:ascii="Segoe UI" w:hAnsi="Segoe UI" w:cs="Segoe UI"/>
        </w:rPr>
        <w:t xml:space="preserve">embedded into </w:t>
      </w:r>
      <w:r w:rsidR="00067228">
        <w:rPr>
          <w:rFonts w:ascii="Segoe UI" w:hAnsi="Segoe UI" w:cs="Segoe UI"/>
        </w:rPr>
        <w:t xml:space="preserve">the </w:t>
      </w:r>
      <w:r w:rsidR="00D1475B" w:rsidRPr="00D1475B">
        <w:rPr>
          <w:rFonts w:ascii="Segoe UI" w:hAnsi="Segoe UI" w:cs="Segoe UI"/>
        </w:rPr>
        <w:t>Customer Self-service portal</w:t>
      </w:r>
      <w:r w:rsidR="00067228">
        <w:rPr>
          <w:rFonts w:ascii="Segoe UI" w:hAnsi="Segoe UI" w:cs="Segoe UI"/>
        </w:rPr>
        <w:t xml:space="preserve">.  </w:t>
      </w:r>
      <w:r>
        <w:rPr>
          <w:noProof/>
        </w:rPr>
        <w:drawing>
          <wp:inline distT="0" distB="0" distL="0" distR="0" wp14:anchorId="631660CE" wp14:editId="585CAF54">
            <wp:extent cx="6249524" cy="3566858"/>
            <wp:effectExtent l="19050" t="19050" r="18415" b="14605"/>
            <wp:docPr id="116" name="Picture 11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website&#10;&#10;Description automatically generated"/>
                    <pic:cNvPicPr/>
                  </pic:nvPicPr>
                  <pic:blipFill>
                    <a:blip r:embed="rId170"/>
                    <a:stretch>
                      <a:fillRect/>
                    </a:stretch>
                  </pic:blipFill>
                  <pic:spPr>
                    <a:xfrm>
                      <a:off x="0" y="0"/>
                      <a:ext cx="6251736" cy="3568121"/>
                    </a:xfrm>
                    <a:prstGeom prst="rect">
                      <a:avLst/>
                    </a:prstGeom>
                    <a:ln w="6350">
                      <a:solidFill>
                        <a:schemeClr val="tx1"/>
                      </a:solidFill>
                    </a:ln>
                  </pic:spPr>
                </pic:pic>
              </a:graphicData>
            </a:graphic>
          </wp:inline>
        </w:drawing>
      </w:r>
    </w:p>
    <w:p w14:paraId="73C0B874" w14:textId="77777777" w:rsidR="00C61917" w:rsidRPr="00067228" w:rsidRDefault="00C61917" w:rsidP="00C61917">
      <w:pPr>
        <w:pStyle w:val="ListParagraph"/>
        <w:spacing w:before="180" w:after="180" w:line="240" w:lineRule="auto"/>
        <w:rPr>
          <w:rFonts w:ascii="Segoe UI" w:hAnsi="Segoe UI" w:cs="Segoe UI"/>
        </w:rPr>
      </w:pPr>
    </w:p>
    <w:p w14:paraId="79A975EB" w14:textId="607A414E" w:rsidR="00D1475B" w:rsidRDefault="00067228" w:rsidP="00067228">
      <w:pPr>
        <w:pStyle w:val="ListParagraph"/>
        <w:numPr>
          <w:ilvl w:val="0"/>
          <w:numId w:val="51"/>
        </w:numPr>
        <w:spacing w:before="180" w:after="180" w:line="240" w:lineRule="auto"/>
        <w:rPr>
          <w:rFonts w:ascii="Segoe UI" w:hAnsi="Segoe UI" w:cs="Segoe UI"/>
        </w:rPr>
      </w:pPr>
      <w:r w:rsidRPr="00D1475B">
        <w:rPr>
          <w:rFonts w:ascii="Segoe UI" w:hAnsi="Segoe UI" w:cs="Segoe UI"/>
        </w:rPr>
        <w:t xml:space="preserve">When you the click chat widget, bot will trigger a welcome scenario message </w:t>
      </w:r>
      <w:r w:rsidR="002541CF">
        <w:rPr>
          <w:rFonts w:ascii="Segoe UI" w:hAnsi="Segoe UI" w:cs="Segoe UI"/>
        </w:rPr>
        <w:t>we created and set as the default welcome message (</w:t>
      </w:r>
      <w:r w:rsidRPr="00D1475B">
        <w:rPr>
          <w:rFonts w:ascii="Segoe UI" w:hAnsi="Segoe UI" w:cs="Segoe UI"/>
          <w:b/>
          <w:bCs/>
        </w:rPr>
        <w:t>MCH_PatientServiceWelcome)</w:t>
      </w:r>
      <w:r w:rsidRPr="00D1475B">
        <w:rPr>
          <w:rFonts w:ascii="Segoe UI" w:hAnsi="Segoe UI" w:cs="Segoe UI"/>
        </w:rPr>
        <w:t>.</w:t>
      </w:r>
    </w:p>
    <w:p w14:paraId="48CCF82E" w14:textId="08E954C0" w:rsidR="00C61917" w:rsidRDefault="00FD365E" w:rsidP="00C61917">
      <w:pPr>
        <w:pStyle w:val="ListParagraph"/>
        <w:spacing w:before="180" w:after="180" w:line="240" w:lineRule="auto"/>
        <w:rPr>
          <w:rFonts w:ascii="Segoe UI" w:hAnsi="Segoe UI" w:cs="Segoe UI"/>
        </w:rPr>
      </w:pPr>
      <w:r w:rsidRPr="009165AE">
        <w:rPr>
          <w:rFonts w:ascii="Segoe UI" w:hAnsi="Segoe UI" w:cs="Segoe UI"/>
          <w:noProof/>
        </w:rPr>
        <w:lastRenderedPageBreak/>
        <w:drawing>
          <wp:inline distT="0" distB="0" distL="0" distR="0" wp14:anchorId="7A64F129" wp14:editId="0D84A091">
            <wp:extent cx="2530549" cy="4064215"/>
            <wp:effectExtent l="19050" t="19050" r="22225" b="12700"/>
            <wp:docPr id="111" name="Picture 1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171"/>
                    <a:stretch>
                      <a:fillRect/>
                    </a:stretch>
                  </pic:blipFill>
                  <pic:spPr>
                    <a:xfrm>
                      <a:off x="0" y="0"/>
                      <a:ext cx="2533261" cy="4068570"/>
                    </a:xfrm>
                    <a:prstGeom prst="rect">
                      <a:avLst/>
                    </a:prstGeom>
                    <a:ln w="6350">
                      <a:solidFill>
                        <a:schemeClr val="tx1"/>
                      </a:solidFill>
                    </a:ln>
                  </pic:spPr>
                </pic:pic>
              </a:graphicData>
            </a:graphic>
          </wp:inline>
        </w:drawing>
      </w:r>
    </w:p>
    <w:p w14:paraId="485B9245" w14:textId="77777777" w:rsidR="00067228" w:rsidRPr="00067228" w:rsidRDefault="00067228" w:rsidP="00067228">
      <w:pPr>
        <w:pStyle w:val="ListParagraph"/>
        <w:spacing w:before="180" w:after="180" w:line="240" w:lineRule="auto"/>
        <w:rPr>
          <w:rFonts w:ascii="Segoe UI" w:hAnsi="Segoe UI" w:cs="Segoe UI"/>
        </w:rPr>
      </w:pPr>
    </w:p>
    <w:p w14:paraId="0EE5C0AC" w14:textId="23ECF142" w:rsidR="00D1475B" w:rsidRPr="00C65C61" w:rsidRDefault="00C61917" w:rsidP="00C65C61">
      <w:pPr>
        <w:pStyle w:val="ListParagraph"/>
        <w:numPr>
          <w:ilvl w:val="0"/>
          <w:numId w:val="51"/>
        </w:numPr>
        <w:spacing w:before="180" w:after="180" w:line="240" w:lineRule="auto"/>
        <w:rPr>
          <w:rFonts w:ascii="Segoe UI" w:hAnsi="Segoe UI" w:cs="Segoe UI"/>
        </w:rPr>
      </w:pPr>
      <w:r>
        <w:rPr>
          <w:rFonts w:ascii="Segoe UI" w:hAnsi="Segoe UI" w:cs="Segoe UI"/>
        </w:rPr>
        <w:t>Navigate back to Power Apps and o</w:t>
      </w:r>
      <w:r w:rsidR="00D1475B" w:rsidRPr="00D1475B">
        <w:rPr>
          <w:rFonts w:ascii="Segoe UI" w:hAnsi="Segoe UI" w:cs="Segoe UI"/>
        </w:rPr>
        <w:t xml:space="preserve">pen </w:t>
      </w:r>
      <w:r w:rsidR="00D1475B" w:rsidRPr="00D1475B">
        <w:rPr>
          <w:rFonts w:ascii="Segoe UI" w:hAnsi="Segoe UI" w:cs="Segoe UI"/>
          <w:b/>
          <w:bCs/>
        </w:rPr>
        <w:t>Customer Service Workspace</w:t>
      </w:r>
      <w:r w:rsidR="002541CF">
        <w:rPr>
          <w:rFonts w:ascii="Segoe UI" w:hAnsi="Segoe UI" w:cs="Segoe UI"/>
          <w:b/>
          <w:bCs/>
        </w:rPr>
        <w:t>.</w:t>
      </w:r>
    </w:p>
    <w:p w14:paraId="414E29CF" w14:textId="01CAF005" w:rsidR="00C65C61" w:rsidRPr="00C65C61" w:rsidRDefault="00C65C61" w:rsidP="00C65C61">
      <w:pPr>
        <w:pStyle w:val="ListParagraph"/>
        <w:spacing w:before="180" w:after="180" w:line="240" w:lineRule="auto"/>
        <w:rPr>
          <w:rFonts w:ascii="Segoe UI" w:hAnsi="Segoe UI" w:cs="Segoe UI"/>
        </w:rPr>
      </w:pPr>
      <w:r>
        <w:rPr>
          <w:noProof/>
        </w:rPr>
        <w:drawing>
          <wp:inline distT="0" distB="0" distL="0" distR="0" wp14:anchorId="6166B293" wp14:editId="7CD9DA43">
            <wp:extent cx="3341709" cy="1999188"/>
            <wp:effectExtent l="19050" t="19050" r="11430" b="20320"/>
            <wp:docPr id="118" name="Picture 1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 email&#10;&#10;Description automatically generated"/>
                    <pic:cNvPicPr/>
                  </pic:nvPicPr>
                  <pic:blipFill>
                    <a:blip r:embed="rId172"/>
                    <a:stretch>
                      <a:fillRect/>
                    </a:stretch>
                  </pic:blipFill>
                  <pic:spPr>
                    <a:xfrm>
                      <a:off x="0" y="0"/>
                      <a:ext cx="3351769" cy="2005207"/>
                    </a:xfrm>
                    <a:prstGeom prst="rect">
                      <a:avLst/>
                    </a:prstGeom>
                    <a:ln w="6350">
                      <a:solidFill>
                        <a:schemeClr val="tx1"/>
                      </a:solidFill>
                    </a:ln>
                  </pic:spPr>
                </pic:pic>
              </a:graphicData>
            </a:graphic>
          </wp:inline>
        </w:drawing>
      </w:r>
    </w:p>
    <w:p w14:paraId="1F1D3C5C" w14:textId="21F661E7" w:rsidR="00D1475B" w:rsidRDefault="00D1475B" w:rsidP="00245947">
      <w:pPr>
        <w:ind w:left="720" w:hanging="360"/>
        <w:rPr>
          <w:rFonts w:ascii="Segoe UI" w:hAnsi="Segoe UI" w:cs="Segoe UI"/>
          <w:b/>
          <w:bCs/>
          <w:color w:val="C00000"/>
        </w:rPr>
      </w:pPr>
      <w:r w:rsidRPr="00D1475B">
        <w:rPr>
          <w:rFonts w:ascii="Segoe UI" w:hAnsi="Segoe UI" w:cs="Segoe UI"/>
          <w:b/>
          <w:bCs/>
          <w:color w:val="C00000"/>
        </w:rPr>
        <w:t>Note</w:t>
      </w:r>
      <w:r w:rsidRPr="00D1475B">
        <w:rPr>
          <w:rFonts w:ascii="Segoe UI" w:hAnsi="Segoe UI" w:cs="Segoe UI"/>
          <w:color w:val="C00000"/>
        </w:rPr>
        <w:t>: Omnichannel for Customer Chat Widget will work only when you see the presence status is enabled</w:t>
      </w:r>
      <w:r w:rsidR="0008395B">
        <w:rPr>
          <w:rFonts w:ascii="Segoe UI" w:hAnsi="Segoe UI" w:cs="Segoe UI"/>
          <w:color w:val="C00000"/>
        </w:rPr>
        <w:t xml:space="preserve">.  There should be a splash loading screen that goes through multiple steps and then </w:t>
      </w:r>
      <w:r w:rsidR="00AA3620">
        <w:rPr>
          <w:rFonts w:ascii="Segoe UI" w:hAnsi="Segoe UI" w:cs="Segoe UI"/>
          <w:color w:val="C00000"/>
        </w:rPr>
        <w:t xml:space="preserve">displays the status indicator as available once loaded.  </w:t>
      </w:r>
      <w:r w:rsidRPr="00D1475B">
        <w:rPr>
          <w:rFonts w:ascii="Segoe UI" w:hAnsi="Segoe UI" w:cs="Segoe UI"/>
          <w:color w:val="C00000"/>
        </w:rPr>
        <w:t>(</w:t>
      </w:r>
      <w:r w:rsidR="004C5BDE">
        <w:rPr>
          <w:rFonts w:ascii="Segoe UI" w:hAnsi="Segoe UI" w:cs="Segoe UI"/>
          <w:color w:val="C00000"/>
        </w:rPr>
        <w:t>Status is enabled when green with checkmark in circle</w:t>
      </w:r>
      <w:r w:rsidRPr="00D1475B">
        <w:rPr>
          <w:rFonts w:ascii="Segoe UI" w:hAnsi="Segoe UI" w:cs="Segoe UI"/>
          <w:b/>
          <w:bCs/>
          <w:color w:val="C00000"/>
        </w:rPr>
        <w:t>)</w:t>
      </w:r>
    </w:p>
    <w:p w14:paraId="66FCF23F" w14:textId="1D13F483" w:rsidR="003B3868" w:rsidRDefault="003B3868" w:rsidP="00245947">
      <w:pPr>
        <w:ind w:left="720" w:hanging="360"/>
        <w:rPr>
          <w:rFonts w:ascii="Segoe UI" w:hAnsi="Segoe UI" w:cs="Segoe UI"/>
          <w:b/>
          <w:bCs/>
          <w:color w:val="C00000"/>
        </w:rPr>
      </w:pPr>
      <w:r w:rsidRPr="00D1475B">
        <w:rPr>
          <w:rFonts w:ascii="Segoe UI" w:hAnsi="Segoe UI" w:cs="Segoe UI"/>
          <w:noProof/>
        </w:rPr>
        <w:drawing>
          <wp:inline distT="0" distB="0" distL="0" distR="0" wp14:anchorId="219800DC" wp14:editId="160F3404">
            <wp:extent cx="6858000" cy="1414138"/>
            <wp:effectExtent l="19050" t="19050" r="19050" b="15240"/>
            <wp:docPr id="4" name="Picture 4" descr="Check presence stat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eck presence status"/>
                    <pic:cNvPicPr/>
                  </pic:nvPicPr>
                  <pic:blipFill>
                    <a:blip r:embed="rId173"/>
                    <a:stretch>
                      <a:fillRect/>
                    </a:stretch>
                  </pic:blipFill>
                  <pic:spPr>
                    <a:xfrm>
                      <a:off x="0" y="0"/>
                      <a:ext cx="6858000" cy="1414138"/>
                    </a:xfrm>
                    <a:prstGeom prst="rect">
                      <a:avLst/>
                    </a:prstGeom>
                    <a:ln>
                      <a:solidFill>
                        <a:schemeClr val="tx1"/>
                      </a:solidFill>
                    </a:ln>
                  </pic:spPr>
                </pic:pic>
              </a:graphicData>
            </a:graphic>
          </wp:inline>
        </w:drawing>
      </w:r>
    </w:p>
    <w:p w14:paraId="5F65F297" w14:textId="0083C500" w:rsidR="003B3868" w:rsidRPr="00A600EF" w:rsidRDefault="003B3868" w:rsidP="00245947">
      <w:pPr>
        <w:ind w:left="720" w:hanging="360"/>
        <w:rPr>
          <w:rFonts w:ascii="Segoe UI" w:hAnsi="Segoe UI" w:cs="Segoe UI"/>
        </w:rPr>
      </w:pPr>
      <w:r w:rsidRPr="00A600EF">
        <w:rPr>
          <w:rFonts w:ascii="Segoe UI" w:hAnsi="Segoe UI" w:cs="Segoe UI"/>
        </w:rPr>
        <w:lastRenderedPageBreak/>
        <w:t>Splash screen:</w:t>
      </w:r>
      <w:r w:rsidRPr="00A600EF">
        <w:rPr>
          <w:noProof/>
        </w:rPr>
        <w:drawing>
          <wp:inline distT="0" distB="0" distL="0" distR="0" wp14:anchorId="6FDFBD03" wp14:editId="6D4E51BF">
            <wp:extent cx="6358919" cy="3631061"/>
            <wp:effectExtent l="19050" t="19050" r="22860" b="26670"/>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74"/>
                    <a:stretch>
                      <a:fillRect/>
                    </a:stretch>
                  </pic:blipFill>
                  <pic:spPr>
                    <a:xfrm>
                      <a:off x="0" y="0"/>
                      <a:ext cx="6363481" cy="3633666"/>
                    </a:xfrm>
                    <a:prstGeom prst="rect">
                      <a:avLst/>
                    </a:prstGeom>
                    <a:ln w="6350">
                      <a:solidFill>
                        <a:schemeClr val="tx1"/>
                      </a:solidFill>
                    </a:ln>
                  </pic:spPr>
                </pic:pic>
              </a:graphicData>
            </a:graphic>
          </wp:inline>
        </w:drawing>
      </w:r>
    </w:p>
    <w:p w14:paraId="4FBAB3CE" w14:textId="380E4325" w:rsidR="00360483" w:rsidRPr="00A600EF" w:rsidRDefault="00DE53A6" w:rsidP="00A600EF">
      <w:pPr>
        <w:pStyle w:val="ListParagraph"/>
        <w:numPr>
          <w:ilvl w:val="0"/>
          <w:numId w:val="51"/>
        </w:numPr>
        <w:spacing w:before="180" w:after="180" w:line="240" w:lineRule="auto"/>
        <w:rPr>
          <w:rFonts w:ascii="Segoe UI" w:hAnsi="Segoe UI" w:cs="Segoe UI"/>
        </w:rPr>
      </w:pPr>
      <w:r>
        <w:rPr>
          <w:rFonts w:ascii="Segoe UI" w:hAnsi="Segoe UI" w:cs="Segoe UI"/>
        </w:rPr>
        <w:t>In the</w:t>
      </w:r>
      <w:r w:rsidR="00712C0D">
        <w:rPr>
          <w:rFonts w:ascii="Segoe UI" w:hAnsi="Segoe UI" w:cs="Segoe UI"/>
        </w:rPr>
        <w:t xml:space="preserve"> Health Bot in</w:t>
      </w:r>
      <w:r>
        <w:rPr>
          <w:rFonts w:ascii="Segoe UI" w:hAnsi="Segoe UI" w:cs="Segoe UI"/>
        </w:rPr>
        <w:t xml:space="preserve"> Lamna Healthcare Patient Portal, click </w:t>
      </w:r>
      <w:r w:rsidR="00712C0D" w:rsidRPr="00712C0D">
        <w:rPr>
          <w:rFonts w:ascii="Segoe UI" w:hAnsi="Segoe UI" w:cs="Segoe UI"/>
          <w:b/>
          <w:bCs/>
        </w:rPr>
        <w:t>Lamna Healthcare Support</w:t>
      </w:r>
      <w:r w:rsidR="00712C0D">
        <w:rPr>
          <w:rFonts w:ascii="Segoe UI" w:hAnsi="Segoe UI" w:cs="Segoe UI"/>
        </w:rPr>
        <w:t xml:space="preserve"> button, then the </w:t>
      </w:r>
      <w:r w:rsidR="00D1475B" w:rsidRPr="00D1475B">
        <w:rPr>
          <w:rFonts w:ascii="Segoe UI" w:hAnsi="Segoe UI" w:cs="Segoe UI"/>
          <w:b/>
          <w:bCs/>
        </w:rPr>
        <w:t>Live Agent</w:t>
      </w:r>
      <w:r w:rsidR="00D1475B" w:rsidRPr="00D1475B">
        <w:rPr>
          <w:rFonts w:ascii="Segoe UI" w:hAnsi="Segoe UI" w:cs="Segoe UI"/>
        </w:rPr>
        <w:t xml:space="preserve"> button to </w:t>
      </w:r>
      <w:r>
        <w:rPr>
          <w:rFonts w:ascii="Segoe UI" w:hAnsi="Segoe UI" w:cs="Segoe UI"/>
        </w:rPr>
        <w:t>witness the escalation into Omnichannel to chat with a live agent (your user!)</w:t>
      </w:r>
      <w:r w:rsidR="003A7654" w:rsidRPr="003A7654">
        <w:rPr>
          <w:rFonts w:ascii="Segoe UI" w:hAnsi="Segoe UI" w:cs="Segoe UI"/>
          <w:noProof/>
        </w:rPr>
        <w:t xml:space="preserve"> </w:t>
      </w:r>
      <w:r w:rsidR="003A7654" w:rsidRPr="00AC6371">
        <w:rPr>
          <w:rFonts w:ascii="Segoe UI" w:hAnsi="Segoe UI" w:cs="Segoe UI"/>
          <w:noProof/>
        </w:rPr>
        <w:drawing>
          <wp:inline distT="0" distB="0" distL="0" distR="0" wp14:anchorId="276479FB" wp14:editId="54A84AC1">
            <wp:extent cx="2404038" cy="3785191"/>
            <wp:effectExtent l="19050" t="19050" r="15875" b="2540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175"/>
                    <a:stretch>
                      <a:fillRect/>
                    </a:stretch>
                  </pic:blipFill>
                  <pic:spPr>
                    <a:xfrm>
                      <a:off x="0" y="0"/>
                      <a:ext cx="2410617" cy="3795549"/>
                    </a:xfrm>
                    <a:prstGeom prst="rect">
                      <a:avLst/>
                    </a:prstGeom>
                    <a:ln w="6350">
                      <a:solidFill>
                        <a:schemeClr val="tx1"/>
                      </a:solidFill>
                    </a:ln>
                  </pic:spPr>
                </pic:pic>
              </a:graphicData>
            </a:graphic>
          </wp:inline>
        </w:drawing>
      </w:r>
      <w:r w:rsidR="00441B09">
        <w:rPr>
          <w:rFonts w:ascii="Segoe UI" w:hAnsi="Segoe UI" w:cs="Segoe UI"/>
        </w:rPr>
        <w:t xml:space="preserve"> </w:t>
      </w:r>
      <w:r w:rsidR="00360483">
        <w:rPr>
          <w:noProof/>
        </w:rPr>
        <w:t xml:space="preserve">  </w:t>
      </w:r>
      <w:r w:rsidR="000964C2" w:rsidRPr="00744D25">
        <w:rPr>
          <w:noProof/>
        </w:rPr>
        <w:drawing>
          <wp:inline distT="0" distB="0" distL="0" distR="0" wp14:anchorId="1632A6EE" wp14:editId="303AACB0">
            <wp:extent cx="2363892" cy="3797477"/>
            <wp:effectExtent l="19050" t="19050" r="17780" b="12700"/>
            <wp:docPr id="124" name="Picture 1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176"/>
                    <a:stretch>
                      <a:fillRect/>
                    </a:stretch>
                  </pic:blipFill>
                  <pic:spPr>
                    <a:xfrm>
                      <a:off x="0" y="0"/>
                      <a:ext cx="2388848" cy="3837568"/>
                    </a:xfrm>
                    <a:prstGeom prst="rect">
                      <a:avLst/>
                    </a:prstGeom>
                    <a:ln w="6350">
                      <a:solidFill>
                        <a:schemeClr val="tx1"/>
                      </a:solidFill>
                    </a:ln>
                  </pic:spPr>
                </pic:pic>
              </a:graphicData>
            </a:graphic>
          </wp:inline>
        </w:drawing>
      </w:r>
    </w:p>
    <w:p w14:paraId="3DA403F9" w14:textId="77777777" w:rsidR="00A600EF" w:rsidRPr="00A600EF" w:rsidRDefault="00A600EF" w:rsidP="00A600EF">
      <w:pPr>
        <w:pStyle w:val="ListParagraph"/>
        <w:spacing w:before="180" w:after="180" w:line="240" w:lineRule="auto"/>
        <w:rPr>
          <w:rFonts w:ascii="Segoe UI" w:hAnsi="Segoe UI" w:cs="Segoe UI"/>
        </w:rPr>
      </w:pPr>
    </w:p>
    <w:p w14:paraId="0B5D183B" w14:textId="13436AB2" w:rsidR="00A600EF" w:rsidRDefault="00360483" w:rsidP="00A600EF">
      <w:pPr>
        <w:pStyle w:val="ListParagraph"/>
        <w:numPr>
          <w:ilvl w:val="0"/>
          <w:numId w:val="51"/>
        </w:numPr>
        <w:spacing w:before="180" w:after="180" w:line="240" w:lineRule="auto"/>
        <w:rPr>
          <w:rFonts w:ascii="Segoe UI" w:hAnsi="Segoe UI" w:cs="Segoe UI"/>
        </w:rPr>
      </w:pPr>
      <w:r>
        <w:rPr>
          <w:rFonts w:ascii="Segoe UI" w:hAnsi="Segoe UI" w:cs="Segoe UI"/>
        </w:rPr>
        <w:t xml:space="preserve">Navigating back to </w:t>
      </w:r>
      <w:r w:rsidR="00D1475B" w:rsidRPr="00D1475B">
        <w:rPr>
          <w:rFonts w:ascii="Segoe UI" w:hAnsi="Segoe UI" w:cs="Segoe UI"/>
        </w:rPr>
        <w:t>Omnichannel for Customer Service</w:t>
      </w:r>
      <w:r>
        <w:rPr>
          <w:rFonts w:ascii="Segoe UI" w:hAnsi="Segoe UI" w:cs="Segoe UI"/>
        </w:rPr>
        <w:t xml:space="preserve">, </w:t>
      </w:r>
      <w:r w:rsidR="00E93C24">
        <w:rPr>
          <w:rFonts w:ascii="Segoe UI" w:hAnsi="Segoe UI" w:cs="Segoe UI"/>
        </w:rPr>
        <w:t>your user as the</w:t>
      </w:r>
      <w:r w:rsidR="00D1475B" w:rsidRPr="00D1475B">
        <w:rPr>
          <w:rFonts w:ascii="Segoe UI" w:hAnsi="Segoe UI" w:cs="Segoe UI"/>
        </w:rPr>
        <w:t xml:space="preserve"> </w:t>
      </w:r>
      <w:r w:rsidR="00D1475B" w:rsidRPr="00D1475B">
        <w:rPr>
          <w:rFonts w:ascii="Segoe UI" w:hAnsi="Segoe UI" w:cs="Segoe UI"/>
          <w:b/>
          <w:bCs/>
        </w:rPr>
        <w:t>Live Agent</w:t>
      </w:r>
      <w:r w:rsidR="00D1475B" w:rsidRPr="00D1475B">
        <w:rPr>
          <w:rFonts w:ascii="Segoe UI" w:hAnsi="Segoe UI" w:cs="Segoe UI"/>
        </w:rPr>
        <w:t xml:space="preserve"> </w:t>
      </w:r>
      <w:r w:rsidR="00E93C24">
        <w:rPr>
          <w:rFonts w:ascii="Segoe UI" w:hAnsi="Segoe UI" w:cs="Segoe UI"/>
        </w:rPr>
        <w:t xml:space="preserve">should </w:t>
      </w:r>
      <w:r w:rsidR="00D1475B" w:rsidRPr="00D1475B">
        <w:rPr>
          <w:rFonts w:ascii="Segoe UI" w:hAnsi="Segoe UI" w:cs="Segoe UI"/>
        </w:rPr>
        <w:t xml:space="preserve">receive an incoming notification with </w:t>
      </w:r>
      <w:r w:rsidR="00D1475B" w:rsidRPr="00D1475B">
        <w:rPr>
          <w:rFonts w:ascii="Segoe UI" w:hAnsi="Segoe UI" w:cs="Segoe UI"/>
          <w:b/>
          <w:bCs/>
        </w:rPr>
        <w:t>Accept/Reject</w:t>
      </w:r>
      <w:r w:rsidR="00E93C24">
        <w:rPr>
          <w:rFonts w:ascii="Segoe UI" w:hAnsi="Segoe UI" w:cs="Segoe UI"/>
          <w:b/>
          <w:bCs/>
        </w:rPr>
        <w:t xml:space="preserve"> </w:t>
      </w:r>
      <w:r w:rsidR="00E93C24" w:rsidRPr="00E93C24">
        <w:rPr>
          <w:rFonts w:ascii="Segoe UI" w:hAnsi="Segoe UI" w:cs="Segoe UI"/>
        </w:rPr>
        <w:t>options for that chat.</w:t>
      </w:r>
    </w:p>
    <w:p w14:paraId="299D3BE5" w14:textId="77777777" w:rsidR="00A600EF" w:rsidRDefault="00A600EF" w:rsidP="00A600EF">
      <w:pPr>
        <w:pStyle w:val="ListParagraph"/>
        <w:spacing w:before="180" w:after="180" w:line="240" w:lineRule="auto"/>
        <w:rPr>
          <w:rFonts w:ascii="Segoe UI" w:hAnsi="Segoe UI" w:cs="Segoe UI"/>
        </w:rPr>
      </w:pPr>
    </w:p>
    <w:p w14:paraId="01F8F359" w14:textId="77777777" w:rsidR="00A600EF" w:rsidRDefault="00A600EF" w:rsidP="00A600EF">
      <w:pPr>
        <w:pStyle w:val="ListParagraph"/>
        <w:spacing w:before="180" w:after="180" w:line="240" w:lineRule="auto"/>
        <w:rPr>
          <w:rFonts w:ascii="Segoe UI" w:hAnsi="Segoe UI" w:cs="Segoe UI"/>
        </w:rPr>
      </w:pPr>
    </w:p>
    <w:p w14:paraId="76CC1BC0" w14:textId="77777777" w:rsidR="00A600EF" w:rsidRPr="00A600EF" w:rsidRDefault="00A600EF" w:rsidP="00A600EF">
      <w:pPr>
        <w:pStyle w:val="ListParagraph"/>
        <w:spacing w:before="180" w:after="180" w:line="240" w:lineRule="auto"/>
        <w:rPr>
          <w:rFonts w:ascii="Segoe UI" w:hAnsi="Segoe UI" w:cs="Segoe UI"/>
        </w:rPr>
      </w:pPr>
    </w:p>
    <w:p w14:paraId="43761DF9" w14:textId="12D61DEC" w:rsidR="00A600EF" w:rsidRPr="00A600EF" w:rsidRDefault="00D1475B" w:rsidP="00A600EF">
      <w:pPr>
        <w:pStyle w:val="ListParagraph"/>
        <w:numPr>
          <w:ilvl w:val="0"/>
          <w:numId w:val="51"/>
        </w:numPr>
        <w:spacing w:before="180" w:after="180" w:line="240" w:lineRule="auto"/>
        <w:rPr>
          <w:rFonts w:ascii="Segoe UI" w:hAnsi="Segoe UI" w:cs="Segoe UI"/>
        </w:rPr>
      </w:pPr>
      <w:r w:rsidRPr="00D1475B">
        <w:rPr>
          <w:rFonts w:ascii="Segoe UI" w:hAnsi="Segoe UI" w:cs="Segoe UI"/>
        </w:rPr>
        <w:t xml:space="preserve">Click </w:t>
      </w:r>
      <w:r w:rsidRPr="00D1475B">
        <w:rPr>
          <w:rFonts w:ascii="Segoe UI" w:hAnsi="Segoe UI" w:cs="Segoe UI"/>
          <w:b/>
          <w:bCs/>
        </w:rPr>
        <w:t>Accept</w:t>
      </w:r>
      <w:r w:rsidRPr="00D1475B">
        <w:rPr>
          <w:rFonts w:ascii="Segoe UI" w:hAnsi="Segoe UI" w:cs="Segoe UI"/>
        </w:rPr>
        <w:t xml:space="preserve"> to connect and chat with </w:t>
      </w:r>
      <w:r w:rsidR="00360483">
        <w:rPr>
          <w:rFonts w:ascii="Segoe UI" w:hAnsi="Segoe UI" w:cs="Segoe UI"/>
        </w:rPr>
        <w:t>customer</w:t>
      </w:r>
      <w:r w:rsidRPr="00D1475B">
        <w:rPr>
          <w:rFonts w:ascii="Segoe UI" w:hAnsi="Segoe UI" w:cs="Segoe UI"/>
        </w:rPr>
        <w:t xml:space="preserve"> (In this case chat with </w:t>
      </w:r>
      <w:r w:rsidR="00E93C24">
        <w:rPr>
          <w:rFonts w:ascii="Segoe UI" w:hAnsi="Segoe UI" w:cs="Segoe UI"/>
        </w:rPr>
        <w:t xml:space="preserve">the </w:t>
      </w:r>
      <w:r w:rsidR="00E93C24" w:rsidRPr="00E93C24">
        <w:rPr>
          <w:rFonts w:ascii="Segoe UI" w:hAnsi="Segoe UI" w:cs="Segoe UI"/>
          <w:b/>
          <w:bCs/>
        </w:rPr>
        <w:t>patient</w:t>
      </w:r>
      <w:r w:rsidR="00A600EF">
        <w:rPr>
          <w:rFonts w:ascii="Segoe UI" w:hAnsi="Segoe UI" w:cs="Segoe UI"/>
        </w:rPr>
        <w:t>).</w:t>
      </w:r>
    </w:p>
    <w:p w14:paraId="042B4BDC" w14:textId="690283E6" w:rsidR="00A600EF" w:rsidRDefault="00D1475B" w:rsidP="00A600EF">
      <w:pPr>
        <w:pStyle w:val="ListParagraph"/>
        <w:spacing w:before="180" w:after="180" w:line="240" w:lineRule="auto"/>
        <w:rPr>
          <w:rFonts w:ascii="Segoe UI" w:hAnsi="Segoe UI" w:cs="Segoe UI"/>
        </w:rPr>
      </w:pPr>
      <w:r w:rsidRPr="00D1475B">
        <w:rPr>
          <w:noProof/>
        </w:rPr>
        <w:drawing>
          <wp:inline distT="0" distB="0" distL="0" distR="0" wp14:anchorId="21C041B5" wp14:editId="67A57C24">
            <wp:extent cx="6595110" cy="1695450"/>
            <wp:effectExtent l="19050" t="19050" r="15240" b="19050"/>
            <wp:docPr id="113" name="Picture 113" descr="live agent notification on Custom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live agent notification on Customer Service"/>
                    <pic:cNvPicPr/>
                  </pic:nvPicPr>
                  <pic:blipFill>
                    <a:blip r:embed="rId177"/>
                    <a:stretch>
                      <a:fillRect/>
                    </a:stretch>
                  </pic:blipFill>
                  <pic:spPr>
                    <a:xfrm>
                      <a:off x="0" y="0"/>
                      <a:ext cx="6595110" cy="1695450"/>
                    </a:xfrm>
                    <a:prstGeom prst="rect">
                      <a:avLst/>
                    </a:prstGeom>
                    <a:ln>
                      <a:solidFill>
                        <a:schemeClr val="tx1"/>
                      </a:solidFill>
                    </a:ln>
                  </pic:spPr>
                </pic:pic>
              </a:graphicData>
            </a:graphic>
          </wp:inline>
        </w:drawing>
      </w:r>
    </w:p>
    <w:p w14:paraId="101B6D2A" w14:textId="77777777" w:rsidR="00A600EF" w:rsidRPr="00A600EF" w:rsidRDefault="00A600EF" w:rsidP="00A600EF">
      <w:pPr>
        <w:pStyle w:val="ListParagraph"/>
        <w:spacing w:before="180" w:after="180" w:line="240" w:lineRule="auto"/>
        <w:rPr>
          <w:rFonts w:ascii="Segoe UI" w:hAnsi="Segoe UI" w:cs="Segoe UI"/>
        </w:rPr>
      </w:pPr>
    </w:p>
    <w:p w14:paraId="1D74E005" w14:textId="718AB572" w:rsidR="00D1475B" w:rsidRPr="00A600EF" w:rsidRDefault="00D1475B" w:rsidP="00A600EF">
      <w:pPr>
        <w:pStyle w:val="ListParagraph"/>
        <w:numPr>
          <w:ilvl w:val="0"/>
          <w:numId w:val="51"/>
        </w:numPr>
        <w:spacing w:before="180" w:after="180" w:line="240" w:lineRule="auto"/>
        <w:rPr>
          <w:rFonts w:ascii="Segoe UI" w:hAnsi="Segoe UI" w:cs="Segoe UI"/>
        </w:rPr>
      </w:pPr>
      <w:r w:rsidRPr="00D1475B">
        <w:rPr>
          <w:rFonts w:ascii="Segoe UI" w:hAnsi="Segoe UI" w:cs="Segoe UI"/>
        </w:rPr>
        <w:t xml:space="preserve">As soon as Live Chat Agent accepts the incoming chat notification, Omnichannel for Customer Service has opened a </w:t>
      </w:r>
      <w:r w:rsidRPr="00D1475B">
        <w:rPr>
          <w:rFonts w:ascii="Segoe UI" w:hAnsi="Segoe UI" w:cs="Segoe UI"/>
          <w:b/>
          <w:bCs/>
        </w:rPr>
        <w:t>Live Chat Widget</w:t>
      </w:r>
      <w:r w:rsidRPr="00D1475B">
        <w:rPr>
          <w:rFonts w:ascii="Segoe UI" w:hAnsi="Segoe UI" w:cs="Segoe UI"/>
        </w:rPr>
        <w:t xml:space="preserve"> and Agent would be able to see the entire bot conversation with user and continue the chat conversation with user for further assistance.</w:t>
      </w:r>
      <w:r w:rsidRPr="00D1475B">
        <w:rPr>
          <w:noProof/>
        </w:rPr>
        <w:drawing>
          <wp:inline distT="0" distB="0" distL="0" distR="0" wp14:anchorId="5298648B" wp14:editId="5BE62033">
            <wp:extent cx="6467577" cy="4471134"/>
            <wp:effectExtent l="19050" t="19050" r="9525" b="24765"/>
            <wp:docPr id="114" name="Picture 114" descr="live agent notification on Customer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live agent notification on Customer Service"/>
                    <pic:cNvPicPr/>
                  </pic:nvPicPr>
                  <pic:blipFill>
                    <a:blip r:embed="rId178"/>
                    <a:stretch>
                      <a:fillRect/>
                    </a:stretch>
                  </pic:blipFill>
                  <pic:spPr>
                    <a:xfrm>
                      <a:off x="0" y="0"/>
                      <a:ext cx="6470434" cy="4473109"/>
                    </a:xfrm>
                    <a:prstGeom prst="rect">
                      <a:avLst/>
                    </a:prstGeom>
                    <a:ln>
                      <a:solidFill>
                        <a:schemeClr val="tx1"/>
                      </a:solidFill>
                    </a:ln>
                  </pic:spPr>
                </pic:pic>
              </a:graphicData>
            </a:graphic>
          </wp:inline>
        </w:drawing>
      </w:r>
    </w:p>
    <w:p w14:paraId="5ECCE5E9" w14:textId="77777777" w:rsidR="00A600EF" w:rsidRDefault="00A600EF" w:rsidP="00A600EF">
      <w:pPr>
        <w:rPr>
          <w:rFonts w:ascii="Segoe UI" w:hAnsi="Segoe UI" w:cs="Segoe UI"/>
          <w:b/>
          <w:bCs/>
        </w:rPr>
      </w:pPr>
    </w:p>
    <w:p w14:paraId="27C2D1F2" w14:textId="2D973B36" w:rsidR="00D1475B" w:rsidRPr="00D1475B" w:rsidRDefault="00D1475B" w:rsidP="00A600EF">
      <w:pPr>
        <w:rPr>
          <w:rFonts w:ascii="Segoe UI" w:hAnsi="Segoe UI" w:cs="Segoe UI"/>
        </w:rPr>
      </w:pPr>
      <w:r w:rsidRPr="00D1475B">
        <w:rPr>
          <w:rFonts w:ascii="Segoe UI" w:hAnsi="Segoe UI" w:cs="Segoe UI"/>
          <w:b/>
          <w:bCs/>
        </w:rPr>
        <w:t>Congratulations!</w:t>
      </w:r>
      <w:r w:rsidRPr="00D1475B">
        <w:rPr>
          <w:rFonts w:ascii="Segoe UI" w:hAnsi="Segoe UI" w:cs="Segoe UI"/>
        </w:rPr>
        <w:t xml:space="preserve"> You have successfully </w:t>
      </w:r>
      <w:r w:rsidR="00C8586B">
        <w:rPr>
          <w:rFonts w:ascii="Segoe UI" w:hAnsi="Segoe UI" w:cs="Segoe UI"/>
        </w:rPr>
        <w:t xml:space="preserve">extended the Azure Health Bot with custom scenarios and </w:t>
      </w:r>
      <w:r w:rsidR="00E93C24">
        <w:rPr>
          <w:rFonts w:ascii="Segoe UI" w:hAnsi="Segoe UI" w:cs="Segoe UI"/>
        </w:rPr>
        <w:t>t</w:t>
      </w:r>
      <w:r w:rsidRPr="00D1475B">
        <w:rPr>
          <w:rFonts w:ascii="Segoe UI" w:hAnsi="Segoe UI" w:cs="Segoe UI"/>
        </w:rPr>
        <w:t xml:space="preserve">ested </w:t>
      </w:r>
      <w:r w:rsidR="00E93C24">
        <w:rPr>
          <w:rFonts w:ascii="Segoe UI" w:hAnsi="Segoe UI" w:cs="Segoe UI"/>
        </w:rPr>
        <w:t xml:space="preserve">the </w:t>
      </w:r>
      <w:r w:rsidR="00E93C24" w:rsidRPr="00D1475B">
        <w:rPr>
          <w:rFonts w:ascii="Segoe UI" w:hAnsi="Segoe UI" w:cs="Segoe UI"/>
        </w:rPr>
        <w:t>end-to-end</w:t>
      </w:r>
      <w:r w:rsidR="00E93C24">
        <w:rPr>
          <w:rFonts w:ascii="Segoe UI" w:hAnsi="Segoe UI" w:cs="Segoe UI"/>
        </w:rPr>
        <w:t xml:space="preserve"> escalation</w:t>
      </w:r>
      <w:r w:rsidRPr="00D1475B">
        <w:rPr>
          <w:rFonts w:ascii="Segoe UI" w:hAnsi="Segoe UI" w:cs="Segoe UI"/>
        </w:rPr>
        <w:t xml:space="preserve"> </w:t>
      </w:r>
      <w:r w:rsidR="00E93C24">
        <w:rPr>
          <w:rFonts w:ascii="Segoe UI" w:hAnsi="Segoe UI" w:cs="Segoe UI"/>
        </w:rPr>
        <w:t xml:space="preserve">scenario from </w:t>
      </w:r>
      <w:r w:rsidR="00160C8A">
        <w:rPr>
          <w:rFonts w:ascii="Segoe UI" w:hAnsi="Segoe UI" w:cs="Segoe UI"/>
        </w:rPr>
        <w:t>a</w:t>
      </w:r>
      <w:r w:rsidR="00A600EF">
        <w:rPr>
          <w:rFonts w:ascii="Segoe UI" w:hAnsi="Segoe UI" w:cs="Segoe UI"/>
        </w:rPr>
        <w:t xml:space="preserve"> patient </w:t>
      </w:r>
      <w:r w:rsidR="00160C8A">
        <w:rPr>
          <w:rFonts w:ascii="Segoe UI" w:hAnsi="Segoe UI" w:cs="Segoe UI"/>
        </w:rPr>
        <w:t>using</w:t>
      </w:r>
      <w:r w:rsidR="00A600EF">
        <w:rPr>
          <w:rFonts w:ascii="Segoe UI" w:hAnsi="Segoe UI" w:cs="Segoe UI"/>
        </w:rPr>
        <w:t xml:space="preserve"> </w:t>
      </w:r>
      <w:r w:rsidR="001217B0">
        <w:rPr>
          <w:rFonts w:ascii="Segoe UI" w:hAnsi="Segoe UI" w:cs="Segoe UI"/>
        </w:rPr>
        <w:t>the Azure</w:t>
      </w:r>
      <w:r w:rsidR="00A600EF">
        <w:rPr>
          <w:rFonts w:ascii="Segoe UI" w:hAnsi="Segoe UI" w:cs="Segoe UI"/>
        </w:rPr>
        <w:t xml:space="preserve"> Health Bot in Power Apps Portal</w:t>
      </w:r>
      <w:r w:rsidR="00160C8A">
        <w:rPr>
          <w:rFonts w:ascii="Segoe UI" w:hAnsi="Segoe UI" w:cs="Segoe UI"/>
        </w:rPr>
        <w:t>s</w:t>
      </w:r>
      <w:r w:rsidR="00A600EF">
        <w:rPr>
          <w:rFonts w:ascii="Segoe UI" w:hAnsi="Segoe UI" w:cs="Segoe UI"/>
        </w:rPr>
        <w:t xml:space="preserve"> to </w:t>
      </w:r>
      <w:r w:rsidR="001217B0">
        <w:rPr>
          <w:rFonts w:ascii="Segoe UI" w:hAnsi="Segoe UI" w:cs="Segoe UI"/>
        </w:rPr>
        <w:t xml:space="preserve">chatting with </w:t>
      </w:r>
      <w:r w:rsidR="00A600EF">
        <w:rPr>
          <w:rFonts w:ascii="Segoe UI" w:hAnsi="Segoe UI" w:cs="Segoe UI"/>
        </w:rPr>
        <w:t>a Live Agent in Omnichannel for Customer Service.</w:t>
      </w:r>
    </w:p>
    <w:bookmarkEnd w:id="24"/>
    <w:p w14:paraId="05C4014E" w14:textId="77777777" w:rsidR="00426683" w:rsidRDefault="00426683" w:rsidP="00D35257">
      <w:pPr>
        <w:rPr>
          <w:rFonts w:ascii="Segoe UI" w:hAnsi="Segoe UI" w:cs="Segoe UI"/>
        </w:rPr>
      </w:pPr>
    </w:p>
    <w:p w14:paraId="0B439460" w14:textId="77777777" w:rsidR="00FA277D" w:rsidRDefault="00FA277D">
      <w:pPr>
        <w:rPr>
          <w:rFonts w:ascii="Segoe UI Semibold" w:hAnsi="Segoe UI Semibold" w:cs="Segoe UI"/>
          <w:color w:val="0070C0"/>
          <w:sz w:val="40"/>
          <w:szCs w:val="40"/>
        </w:rPr>
      </w:pPr>
      <w:bookmarkStart w:id="43" w:name="_Toc62744225"/>
      <w:bookmarkStart w:id="44" w:name="_Toc69124593"/>
      <w:bookmarkStart w:id="45" w:name="_Toc92696948"/>
      <w:r>
        <w:rPr>
          <w:rFonts w:cs="Segoe UI"/>
        </w:rPr>
        <w:br w:type="page"/>
      </w:r>
    </w:p>
    <w:p w14:paraId="02ABF154" w14:textId="0F034390" w:rsidR="00FA277D" w:rsidRPr="00015E7C" w:rsidRDefault="00FA277D" w:rsidP="00FA277D">
      <w:pPr>
        <w:pStyle w:val="ILSectionTitle"/>
        <w:rPr>
          <w:rFonts w:cs="Segoe UI"/>
        </w:rPr>
      </w:pPr>
      <w:bookmarkStart w:id="46" w:name="_Toc102378445"/>
      <w:r w:rsidRPr="00015E7C">
        <w:rPr>
          <w:rFonts w:cs="Segoe UI"/>
        </w:rPr>
        <w:lastRenderedPageBreak/>
        <w:t>Summary</w:t>
      </w:r>
      <w:bookmarkEnd w:id="43"/>
      <w:bookmarkEnd w:id="44"/>
      <w:bookmarkEnd w:id="45"/>
      <w:bookmarkEnd w:id="46"/>
    </w:p>
    <w:p w14:paraId="1955D7D1" w14:textId="59380514" w:rsidR="00FA277D" w:rsidRPr="00FA277D" w:rsidRDefault="00FA277D" w:rsidP="00FA277D">
      <w:pPr>
        <w:rPr>
          <w:rFonts w:ascii="Segoe UI" w:hAnsi="Segoe UI" w:cs="Segoe UI"/>
        </w:rPr>
      </w:pPr>
      <w:r w:rsidRPr="00015E7C">
        <w:rPr>
          <w:rFonts w:ascii="Segoe UI" w:hAnsi="Segoe UI" w:cs="Segoe UI"/>
          <w:b/>
          <w:bCs/>
        </w:rPr>
        <w:t xml:space="preserve">Nice work! </w:t>
      </w:r>
      <w:r w:rsidRPr="00015E7C">
        <w:rPr>
          <w:rFonts w:ascii="Segoe UI" w:hAnsi="Segoe UI" w:cs="Segoe UI"/>
          <w:bCs/>
        </w:rPr>
        <w:t>You have</w:t>
      </w:r>
      <w:r w:rsidRPr="00015E7C">
        <w:rPr>
          <w:rFonts w:ascii="Segoe UI" w:hAnsi="Segoe UI" w:cs="Segoe UI"/>
        </w:rPr>
        <w:t xml:space="preserve"> completed </w:t>
      </w:r>
      <w:r w:rsidRPr="00015E7C">
        <w:rPr>
          <w:rFonts w:ascii="Segoe UI" w:hAnsi="Segoe UI" w:cs="Segoe UI"/>
          <w:b/>
          <w:bCs/>
        </w:rPr>
        <w:t>Lab 0</w:t>
      </w:r>
      <w:r>
        <w:rPr>
          <w:rFonts w:ascii="Segoe UI" w:hAnsi="Segoe UI" w:cs="Segoe UI"/>
          <w:b/>
          <w:bCs/>
        </w:rPr>
        <w:t>4</w:t>
      </w:r>
      <w:r w:rsidRPr="00015E7C">
        <w:rPr>
          <w:rFonts w:ascii="Segoe UI" w:hAnsi="Segoe UI" w:cs="Segoe UI"/>
          <w:b/>
          <w:bCs/>
        </w:rPr>
        <w:t xml:space="preserve"> </w:t>
      </w:r>
      <w:r>
        <w:rPr>
          <w:rFonts w:ascii="Segoe UI" w:hAnsi="Segoe UI" w:cs="Segoe UI"/>
          <w:b/>
          <w:bCs/>
        </w:rPr>
        <w:t>–</w:t>
      </w:r>
      <w:r w:rsidRPr="00015E7C">
        <w:rPr>
          <w:rFonts w:ascii="Segoe UI" w:hAnsi="Segoe UI" w:cs="Segoe UI"/>
          <w:b/>
          <w:bCs/>
        </w:rPr>
        <w:t xml:space="preserve"> </w:t>
      </w:r>
      <w:r>
        <w:rPr>
          <w:rFonts w:ascii="Segoe UI" w:hAnsi="Segoe UI" w:cs="Segoe UI"/>
          <w:b/>
          <w:bCs/>
        </w:rPr>
        <w:t>Azure Health Bot</w:t>
      </w:r>
      <w:r>
        <w:rPr>
          <w:rFonts w:ascii="Segoe UI" w:hAnsi="Segoe UI" w:cs="Segoe UI"/>
        </w:rPr>
        <w:t>.</w:t>
      </w:r>
    </w:p>
    <w:p w14:paraId="0D453E87" w14:textId="77777777" w:rsidR="00FA277D" w:rsidRPr="00015E7C" w:rsidRDefault="00FA277D" w:rsidP="00FA277D">
      <w:pPr>
        <w:rPr>
          <w:rFonts w:ascii="Segoe UI" w:hAnsi="Segoe UI" w:cs="Segoe UI"/>
        </w:rPr>
      </w:pPr>
      <w:r w:rsidRPr="00015E7C">
        <w:rPr>
          <w:rFonts w:ascii="Segoe UI" w:hAnsi="Segoe UI" w:cs="Segoe UI"/>
        </w:rPr>
        <w:t>In this lab, you learned how to do the following:</w:t>
      </w:r>
    </w:p>
    <w:p w14:paraId="792A795F" w14:textId="77777777" w:rsidR="00FA277D" w:rsidRPr="00556905" w:rsidRDefault="00FA277D" w:rsidP="00FA277D">
      <w:pPr>
        <w:pStyle w:val="ListParagraph"/>
        <w:numPr>
          <w:ilvl w:val="0"/>
          <w:numId w:val="8"/>
        </w:numPr>
        <w:rPr>
          <w:rFonts w:ascii="Segoe UI" w:hAnsi="Segoe UI" w:cs="Segoe UI"/>
        </w:rPr>
      </w:pPr>
      <w:r w:rsidRPr="00556905">
        <w:rPr>
          <w:rFonts w:ascii="Segoe UI" w:hAnsi="Segoe UI" w:cs="Segoe UI"/>
        </w:rPr>
        <w:t>Set up Azure Health Bot</w:t>
      </w:r>
    </w:p>
    <w:p w14:paraId="6D7F366F" w14:textId="77777777" w:rsidR="00FA277D" w:rsidRPr="00556905" w:rsidRDefault="00FA277D" w:rsidP="00FA277D">
      <w:pPr>
        <w:pStyle w:val="ListParagraph"/>
        <w:numPr>
          <w:ilvl w:val="0"/>
          <w:numId w:val="8"/>
        </w:numPr>
        <w:rPr>
          <w:rFonts w:ascii="Segoe UI" w:hAnsi="Segoe UI" w:cs="Segoe UI"/>
        </w:rPr>
      </w:pPr>
      <w:r w:rsidRPr="00556905">
        <w:rPr>
          <w:rFonts w:ascii="Segoe UI" w:hAnsi="Segoe UI" w:cs="Segoe UI"/>
        </w:rPr>
        <w:t>Configure Dynamics 365 Customer Service Omnichannel Live Chat</w:t>
      </w:r>
    </w:p>
    <w:p w14:paraId="44582328" w14:textId="77777777" w:rsidR="00FA277D" w:rsidRPr="00556905" w:rsidRDefault="00FA277D" w:rsidP="00FA277D">
      <w:pPr>
        <w:pStyle w:val="ListParagraph"/>
        <w:numPr>
          <w:ilvl w:val="0"/>
          <w:numId w:val="8"/>
        </w:numPr>
        <w:rPr>
          <w:rFonts w:ascii="Segoe UI" w:hAnsi="Segoe UI" w:cs="Segoe UI"/>
        </w:rPr>
      </w:pPr>
      <w:r w:rsidRPr="00556905">
        <w:rPr>
          <w:rFonts w:ascii="Segoe UI" w:hAnsi="Segoe UI" w:cs="Segoe UI"/>
        </w:rPr>
        <w:t>Embed Azure Health Bot in a Power Apps Portal</w:t>
      </w:r>
    </w:p>
    <w:p w14:paraId="04497F7D" w14:textId="77777777" w:rsidR="00FA277D" w:rsidRPr="00556905" w:rsidRDefault="00FA277D" w:rsidP="00FA277D">
      <w:pPr>
        <w:pStyle w:val="ListParagraph"/>
        <w:numPr>
          <w:ilvl w:val="0"/>
          <w:numId w:val="8"/>
        </w:numPr>
        <w:rPr>
          <w:rFonts w:ascii="Segoe UI" w:hAnsi="Segoe UI" w:cs="Segoe UI"/>
        </w:rPr>
      </w:pPr>
      <w:r w:rsidRPr="00556905">
        <w:rPr>
          <w:rFonts w:ascii="Segoe UI" w:hAnsi="Segoe UI" w:cs="Segoe UI"/>
        </w:rPr>
        <w:t>Extend Azure Health Bot with custom scenarios</w:t>
      </w:r>
    </w:p>
    <w:p w14:paraId="0D62768A" w14:textId="67A9D3AD" w:rsidR="00053384" w:rsidRPr="00AF3B0F" w:rsidRDefault="00053384" w:rsidP="00FA277D">
      <w:pPr>
        <w:rPr>
          <w:rFonts w:ascii="Segoe UI" w:hAnsi="Segoe UI" w:cs="Segoe UI"/>
        </w:rPr>
      </w:pPr>
    </w:p>
    <w:sectPr w:rsidR="00053384" w:rsidRPr="00AF3B0F" w:rsidSect="008A70B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3737C2A"/>
    <w:multiLevelType w:val="hybridMultilevel"/>
    <w:tmpl w:val="32147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4A4398"/>
    <w:multiLevelType w:val="multilevel"/>
    <w:tmpl w:val="ABAEDBFC"/>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3" w15:restartNumberingAfterBreak="0">
    <w:nsid w:val="06B62C9C"/>
    <w:multiLevelType w:val="multilevel"/>
    <w:tmpl w:val="3C9E0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360"/>
        </w:tabs>
        <w:ind w:left="360" w:hanging="360"/>
      </w:pPr>
      <w:rPr>
        <w:rFonts w:ascii="Symbol" w:hAnsi="Symbol" w:hint="default"/>
        <w:sz w:val="20"/>
      </w:rPr>
    </w:lvl>
    <w:lvl w:ilvl="3" w:tentative="1">
      <w:start w:val="1"/>
      <w:numFmt w:val="bullet"/>
      <w:lvlText w:val=""/>
      <w:lvlJc w:val="left"/>
      <w:pPr>
        <w:tabs>
          <w:tab w:val="num" w:pos="1080"/>
        </w:tabs>
        <w:ind w:left="1080" w:hanging="360"/>
      </w:pPr>
      <w:rPr>
        <w:rFonts w:ascii="Symbol" w:hAnsi="Symbol" w:hint="default"/>
        <w:sz w:val="20"/>
      </w:rPr>
    </w:lvl>
    <w:lvl w:ilvl="4" w:tentative="1">
      <w:start w:val="1"/>
      <w:numFmt w:val="bullet"/>
      <w:lvlText w:val=""/>
      <w:lvlJc w:val="left"/>
      <w:pPr>
        <w:tabs>
          <w:tab w:val="num" w:pos="1800"/>
        </w:tabs>
        <w:ind w:left="1800" w:hanging="360"/>
      </w:pPr>
      <w:rPr>
        <w:rFonts w:ascii="Symbol" w:hAnsi="Symbol" w:hint="default"/>
        <w:sz w:val="20"/>
      </w:rPr>
    </w:lvl>
    <w:lvl w:ilvl="5" w:tentative="1">
      <w:start w:val="1"/>
      <w:numFmt w:val="bullet"/>
      <w:lvlText w:val=""/>
      <w:lvlJc w:val="left"/>
      <w:pPr>
        <w:tabs>
          <w:tab w:val="num" w:pos="2520"/>
        </w:tabs>
        <w:ind w:left="2520" w:hanging="360"/>
      </w:pPr>
      <w:rPr>
        <w:rFonts w:ascii="Symbol" w:hAnsi="Symbol" w:hint="default"/>
        <w:sz w:val="20"/>
      </w:rPr>
    </w:lvl>
    <w:lvl w:ilvl="6" w:tentative="1">
      <w:start w:val="1"/>
      <w:numFmt w:val="bullet"/>
      <w:lvlText w:val=""/>
      <w:lvlJc w:val="left"/>
      <w:pPr>
        <w:tabs>
          <w:tab w:val="num" w:pos="3240"/>
        </w:tabs>
        <w:ind w:left="3240" w:hanging="360"/>
      </w:pPr>
      <w:rPr>
        <w:rFonts w:ascii="Symbol" w:hAnsi="Symbol" w:hint="default"/>
        <w:sz w:val="20"/>
      </w:rPr>
    </w:lvl>
    <w:lvl w:ilvl="7" w:tentative="1">
      <w:start w:val="1"/>
      <w:numFmt w:val="bullet"/>
      <w:lvlText w:val=""/>
      <w:lvlJc w:val="left"/>
      <w:pPr>
        <w:tabs>
          <w:tab w:val="num" w:pos="3960"/>
        </w:tabs>
        <w:ind w:left="3960" w:hanging="360"/>
      </w:pPr>
      <w:rPr>
        <w:rFonts w:ascii="Symbol" w:hAnsi="Symbol" w:hint="default"/>
        <w:sz w:val="20"/>
      </w:rPr>
    </w:lvl>
    <w:lvl w:ilvl="8" w:tentative="1">
      <w:start w:val="1"/>
      <w:numFmt w:val="bullet"/>
      <w:lvlText w:val=""/>
      <w:lvlJc w:val="left"/>
      <w:pPr>
        <w:tabs>
          <w:tab w:val="num" w:pos="4680"/>
        </w:tabs>
        <w:ind w:left="4680" w:hanging="360"/>
      </w:pPr>
      <w:rPr>
        <w:rFonts w:ascii="Symbol" w:hAnsi="Symbol" w:hint="default"/>
        <w:sz w:val="20"/>
      </w:rPr>
    </w:lvl>
  </w:abstractNum>
  <w:abstractNum w:abstractNumId="4"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095A652D"/>
    <w:multiLevelType w:val="multilevel"/>
    <w:tmpl w:val="66B0D278"/>
    <w:lvl w:ilvl="0">
      <w:start w:val="1"/>
      <w:numFmt w:val="decimal"/>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6"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0B254998"/>
    <w:multiLevelType w:val="multilevel"/>
    <w:tmpl w:val="32F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D7045"/>
    <w:multiLevelType w:val="hybridMultilevel"/>
    <w:tmpl w:val="BF441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D6C1C64"/>
    <w:multiLevelType w:val="hybridMultilevel"/>
    <w:tmpl w:val="E60AD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306AFB"/>
    <w:multiLevelType w:val="hybridMultilevel"/>
    <w:tmpl w:val="F80C76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072B45"/>
    <w:multiLevelType w:val="multilevel"/>
    <w:tmpl w:val="838C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84246E7"/>
    <w:multiLevelType w:val="multilevel"/>
    <w:tmpl w:val="D1A0772E"/>
    <w:lvl w:ilvl="0">
      <w:start w:val="1"/>
      <w:numFmt w:val="bullet"/>
      <w:lvlText w:val=""/>
      <w:lvlJc w:val="left"/>
      <w:pPr>
        <w:tabs>
          <w:tab w:val="num" w:pos="870"/>
        </w:tabs>
        <w:ind w:left="870" w:hanging="360"/>
      </w:pPr>
      <w:rPr>
        <w:rFonts w:ascii="Symbol" w:hAnsi="Symbol" w:hint="default"/>
      </w:rPr>
    </w:lvl>
    <w:lvl w:ilvl="1">
      <w:start w:val="1"/>
      <w:numFmt w:val="lowerLetter"/>
      <w:lvlText w:val="%2."/>
      <w:lvlJc w:val="left"/>
      <w:pPr>
        <w:tabs>
          <w:tab w:val="num" w:pos="1590"/>
        </w:tabs>
        <w:ind w:left="1590" w:hanging="360"/>
      </w:pPr>
      <w:rPr>
        <w:rFonts w:hint="default"/>
      </w:rPr>
    </w:lvl>
    <w:lvl w:ilvl="2">
      <w:start w:val="1"/>
      <w:numFmt w:val="lowerLetter"/>
      <w:lvlText w:val="%3."/>
      <w:lvlJc w:val="left"/>
      <w:pPr>
        <w:tabs>
          <w:tab w:val="num" w:pos="2310"/>
        </w:tabs>
        <w:ind w:left="2310" w:hanging="360"/>
      </w:pPr>
      <w:rPr>
        <w:rFonts w:hint="default"/>
      </w:rPr>
    </w:lvl>
    <w:lvl w:ilvl="3">
      <w:start w:val="1"/>
      <w:numFmt w:val="decimal"/>
      <w:lvlText w:val="%4."/>
      <w:lvlJc w:val="left"/>
      <w:pPr>
        <w:tabs>
          <w:tab w:val="num" w:pos="3030"/>
        </w:tabs>
        <w:ind w:left="3030" w:hanging="360"/>
      </w:pPr>
      <w:rPr>
        <w:rFonts w:hint="default"/>
      </w:rPr>
    </w:lvl>
    <w:lvl w:ilvl="4">
      <w:start w:val="1"/>
      <w:numFmt w:val="decimal"/>
      <w:lvlText w:val="%5."/>
      <w:lvlJc w:val="left"/>
      <w:pPr>
        <w:tabs>
          <w:tab w:val="num" w:pos="3750"/>
        </w:tabs>
        <w:ind w:left="3750" w:hanging="360"/>
      </w:pPr>
      <w:rPr>
        <w:rFonts w:hint="default"/>
      </w:rPr>
    </w:lvl>
    <w:lvl w:ilvl="5">
      <w:start w:val="1"/>
      <w:numFmt w:val="decimal"/>
      <w:lvlText w:val="%6."/>
      <w:lvlJc w:val="left"/>
      <w:pPr>
        <w:tabs>
          <w:tab w:val="num" w:pos="4470"/>
        </w:tabs>
        <w:ind w:left="4470" w:hanging="360"/>
      </w:pPr>
      <w:rPr>
        <w:rFonts w:hint="default"/>
      </w:rPr>
    </w:lvl>
    <w:lvl w:ilvl="6">
      <w:start w:val="1"/>
      <w:numFmt w:val="decimal"/>
      <w:lvlText w:val="%7."/>
      <w:lvlJc w:val="left"/>
      <w:pPr>
        <w:tabs>
          <w:tab w:val="num" w:pos="5190"/>
        </w:tabs>
        <w:ind w:left="5190" w:hanging="360"/>
      </w:pPr>
      <w:rPr>
        <w:rFonts w:hint="default"/>
      </w:rPr>
    </w:lvl>
    <w:lvl w:ilvl="7">
      <w:start w:val="1"/>
      <w:numFmt w:val="decimal"/>
      <w:lvlText w:val="%8."/>
      <w:lvlJc w:val="left"/>
      <w:pPr>
        <w:tabs>
          <w:tab w:val="num" w:pos="5910"/>
        </w:tabs>
        <w:ind w:left="5910" w:hanging="360"/>
      </w:pPr>
      <w:rPr>
        <w:rFonts w:hint="default"/>
      </w:rPr>
    </w:lvl>
    <w:lvl w:ilvl="8">
      <w:start w:val="1"/>
      <w:numFmt w:val="decimal"/>
      <w:lvlText w:val="%9."/>
      <w:lvlJc w:val="left"/>
      <w:pPr>
        <w:tabs>
          <w:tab w:val="num" w:pos="6630"/>
        </w:tabs>
        <w:ind w:left="6630" w:hanging="360"/>
      </w:pPr>
      <w:rPr>
        <w:rFonts w:hint="default"/>
      </w:rPr>
    </w:lvl>
  </w:abstractNum>
  <w:abstractNum w:abstractNumId="16" w15:restartNumberingAfterBreak="0">
    <w:nsid w:val="195D2FE3"/>
    <w:multiLevelType w:val="hybridMultilevel"/>
    <w:tmpl w:val="BE6A7A00"/>
    <w:lvl w:ilvl="0" w:tplc="9ACCF75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A973B79"/>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1A987D00"/>
    <w:multiLevelType w:val="hybridMultilevel"/>
    <w:tmpl w:val="465EF6EE"/>
    <w:lvl w:ilvl="0" w:tplc="6B561D7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15:restartNumberingAfterBreak="0">
    <w:nsid w:val="1ADF154C"/>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1B6B1391"/>
    <w:multiLevelType w:val="hybridMultilevel"/>
    <w:tmpl w:val="87C28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CBF1038"/>
    <w:multiLevelType w:val="hybridMultilevel"/>
    <w:tmpl w:val="E554787E"/>
    <w:lvl w:ilvl="0" w:tplc="E1762C4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D9F1EBC"/>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F152E2C"/>
    <w:multiLevelType w:val="hybridMultilevel"/>
    <w:tmpl w:val="014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7CC6761"/>
    <w:multiLevelType w:val="multilevel"/>
    <w:tmpl w:val="7C6A7218"/>
    <w:lvl w:ilvl="0">
      <w:start w:val="1"/>
      <w:numFmt w:val="decimal"/>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25" w15:restartNumberingAfterBreak="0">
    <w:nsid w:val="28417A5D"/>
    <w:multiLevelType w:val="hybridMultilevel"/>
    <w:tmpl w:val="7C78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8933B8E"/>
    <w:multiLevelType w:val="hybridMultilevel"/>
    <w:tmpl w:val="126AE2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29E576DF"/>
    <w:multiLevelType w:val="hybridMultilevel"/>
    <w:tmpl w:val="136E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C0900CF"/>
    <w:multiLevelType w:val="hybridMultilevel"/>
    <w:tmpl w:val="2832633C"/>
    <w:lvl w:ilvl="0" w:tplc="C6E6F890">
      <w:start w:val="1"/>
      <w:numFmt w:val="decimal"/>
      <w:lvlText w:val="%1."/>
      <w:lvlJc w:val="left"/>
      <w:pPr>
        <w:ind w:left="360" w:hanging="360"/>
      </w:pPr>
      <w:rPr>
        <w:rFonts w:hint="default"/>
      </w:rPr>
    </w:lvl>
    <w:lvl w:ilvl="1" w:tplc="04090019">
      <w:start w:val="1"/>
      <w:numFmt w:val="lowerLetter"/>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CDC1F27"/>
    <w:multiLevelType w:val="hybridMultilevel"/>
    <w:tmpl w:val="CA3CD3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2D177A9D"/>
    <w:multiLevelType w:val="hybridMultilevel"/>
    <w:tmpl w:val="7CCE8FD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FB4548"/>
    <w:multiLevelType w:val="hybridMultilevel"/>
    <w:tmpl w:val="306C12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32" w15:restartNumberingAfterBreak="0">
    <w:nsid w:val="2EF950FF"/>
    <w:multiLevelType w:val="hybridMultilevel"/>
    <w:tmpl w:val="40D83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803704"/>
    <w:multiLevelType w:val="hybridMultilevel"/>
    <w:tmpl w:val="2C08774E"/>
    <w:lvl w:ilvl="0" w:tplc="8B3E2BDE">
      <w:start w:val="1"/>
      <w:numFmt w:val="decimal"/>
      <w:lvlText w:val="%1."/>
      <w:lvlJc w:val="left"/>
      <w:pPr>
        <w:ind w:left="720" w:hanging="360"/>
      </w:pPr>
      <w:rPr>
        <w:rFonts w:ascii="Segoe UI" w:eastAsiaTheme="minorHAnsi" w:hAnsi="Segoe UI" w:cs="Segoe UI"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E25885"/>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36" w15:restartNumberingAfterBreak="0">
    <w:nsid w:val="34E902CF"/>
    <w:multiLevelType w:val="hybridMultilevel"/>
    <w:tmpl w:val="C6FEB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7" w15:restartNumberingAfterBreak="0">
    <w:nsid w:val="35262198"/>
    <w:multiLevelType w:val="hybridMultilevel"/>
    <w:tmpl w:val="CAE2C43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53B4841"/>
    <w:multiLevelType w:val="multilevel"/>
    <w:tmpl w:val="7C6A7218"/>
    <w:lvl w:ilvl="0">
      <w:start w:val="1"/>
      <w:numFmt w:val="decimal"/>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39" w15:restartNumberingAfterBreak="0">
    <w:nsid w:val="35886BA9"/>
    <w:multiLevelType w:val="hybridMultilevel"/>
    <w:tmpl w:val="EF6C8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358B62F6"/>
    <w:multiLevelType w:val="hybridMultilevel"/>
    <w:tmpl w:val="D27A087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15:restartNumberingAfterBreak="0">
    <w:nsid w:val="36051F41"/>
    <w:multiLevelType w:val="hybridMultilevel"/>
    <w:tmpl w:val="11FC3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E9F2B51"/>
    <w:multiLevelType w:val="hybridMultilevel"/>
    <w:tmpl w:val="D45A3C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F1A1B2F"/>
    <w:multiLevelType w:val="hybridMultilevel"/>
    <w:tmpl w:val="B93E11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0264218"/>
    <w:multiLevelType w:val="hybridMultilevel"/>
    <w:tmpl w:val="8F4E380A"/>
    <w:lvl w:ilvl="0" w:tplc="04090019">
      <w:start w:val="1"/>
      <w:numFmt w:val="lowerLetter"/>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15:restartNumberingAfterBreak="0">
    <w:nsid w:val="41BB6919"/>
    <w:multiLevelType w:val="multilevel"/>
    <w:tmpl w:val="D6A4F0D8"/>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46" w15:restartNumberingAfterBreak="0">
    <w:nsid w:val="428D5777"/>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43000C66"/>
    <w:multiLevelType w:val="hybridMultilevel"/>
    <w:tmpl w:val="AE4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53C5DCB"/>
    <w:multiLevelType w:val="hybridMultilevel"/>
    <w:tmpl w:val="1742A144"/>
    <w:lvl w:ilvl="0" w:tplc="BE2A09D8">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49" w15:restartNumberingAfterBreak="0">
    <w:nsid w:val="46626944"/>
    <w:multiLevelType w:val="hybridMultilevel"/>
    <w:tmpl w:val="2BA49D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8511331"/>
    <w:multiLevelType w:val="hybridMultilevel"/>
    <w:tmpl w:val="4594BCDE"/>
    <w:lvl w:ilvl="0" w:tplc="3FBC80A8">
      <w:start w:val="13"/>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2" w15:restartNumberingAfterBreak="0">
    <w:nsid w:val="48B45CDD"/>
    <w:multiLevelType w:val="hybridMultilevel"/>
    <w:tmpl w:val="BE00B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AF01380"/>
    <w:multiLevelType w:val="hybridMultilevel"/>
    <w:tmpl w:val="A6382E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55" w15:restartNumberingAfterBreak="0">
    <w:nsid w:val="4CF45F9E"/>
    <w:multiLevelType w:val="hybridMultilevel"/>
    <w:tmpl w:val="D9762E82"/>
    <w:lvl w:ilvl="0" w:tplc="04090019">
      <w:start w:val="1"/>
      <w:numFmt w:val="lowerLetter"/>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6" w15:restartNumberingAfterBreak="0">
    <w:nsid w:val="505B08AD"/>
    <w:multiLevelType w:val="hybridMultilevel"/>
    <w:tmpl w:val="B93E11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13820D9"/>
    <w:multiLevelType w:val="multilevel"/>
    <w:tmpl w:val="7E0025C6"/>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58" w15:restartNumberingAfterBreak="0">
    <w:nsid w:val="51F870E1"/>
    <w:multiLevelType w:val="multilevel"/>
    <w:tmpl w:val="EA788110"/>
    <w:lvl w:ilvl="0">
      <w:start w:val="1"/>
      <w:numFmt w:val="decimal"/>
      <w:lvlText w:val="%1."/>
      <w:lvlJc w:val="left"/>
      <w:pPr>
        <w:ind w:left="794" w:hanging="397"/>
      </w:pPr>
      <w:rPr>
        <w:rFonts w:hint="default"/>
      </w:rPr>
    </w:lvl>
    <w:lvl w:ilvl="1">
      <w:start w:val="1"/>
      <w:numFmt w:val="lowerLetter"/>
      <w:lvlText w:val="%2."/>
      <w:lvlJc w:val="left"/>
      <w:pPr>
        <w:ind w:left="1837" w:hanging="360"/>
      </w:pPr>
      <w:rPr>
        <w:rFonts w:asciiTheme="minorHAnsi" w:eastAsiaTheme="minorHAnsi" w:hAnsiTheme="minorHAnsi" w:cstheme="minorBidi"/>
      </w:rPr>
    </w:lvl>
    <w:lvl w:ilvl="2">
      <w:start w:val="1"/>
      <w:numFmt w:val="lowerRoman"/>
      <w:lvlText w:val="%3."/>
      <w:lvlJc w:val="right"/>
      <w:pPr>
        <w:ind w:left="2557" w:hanging="180"/>
      </w:pPr>
      <w:rPr>
        <w:rFonts w:hint="default"/>
      </w:rPr>
    </w:lvl>
    <w:lvl w:ilvl="3">
      <w:start w:val="1"/>
      <w:numFmt w:val="decimal"/>
      <w:lvlText w:val="%4."/>
      <w:lvlJc w:val="left"/>
      <w:pPr>
        <w:ind w:left="3277" w:hanging="360"/>
      </w:pPr>
      <w:rPr>
        <w:rFonts w:hint="default"/>
      </w:rPr>
    </w:lvl>
    <w:lvl w:ilvl="4">
      <w:start w:val="1"/>
      <w:numFmt w:val="lowerLetter"/>
      <w:lvlText w:val="%5."/>
      <w:lvlJc w:val="left"/>
      <w:pPr>
        <w:ind w:left="3997" w:hanging="360"/>
      </w:pPr>
      <w:rPr>
        <w:rFonts w:hint="default"/>
      </w:rPr>
    </w:lvl>
    <w:lvl w:ilvl="5">
      <w:start w:val="1"/>
      <w:numFmt w:val="lowerRoman"/>
      <w:lvlText w:val="%6."/>
      <w:lvlJc w:val="right"/>
      <w:pPr>
        <w:ind w:left="4717" w:hanging="180"/>
      </w:pPr>
      <w:rPr>
        <w:rFonts w:hint="default"/>
      </w:rPr>
    </w:lvl>
    <w:lvl w:ilvl="6">
      <w:start w:val="1"/>
      <w:numFmt w:val="decimal"/>
      <w:lvlText w:val="%7."/>
      <w:lvlJc w:val="left"/>
      <w:pPr>
        <w:ind w:left="5437" w:hanging="360"/>
      </w:pPr>
      <w:rPr>
        <w:rFonts w:hint="default"/>
      </w:rPr>
    </w:lvl>
    <w:lvl w:ilvl="7">
      <w:start w:val="1"/>
      <w:numFmt w:val="lowerLetter"/>
      <w:lvlText w:val="%8."/>
      <w:lvlJc w:val="left"/>
      <w:pPr>
        <w:ind w:left="6157" w:hanging="360"/>
      </w:pPr>
      <w:rPr>
        <w:rFonts w:hint="default"/>
      </w:rPr>
    </w:lvl>
    <w:lvl w:ilvl="8">
      <w:start w:val="1"/>
      <w:numFmt w:val="lowerRoman"/>
      <w:lvlText w:val="%9."/>
      <w:lvlJc w:val="right"/>
      <w:pPr>
        <w:ind w:left="6877" w:hanging="180"/>
      </w:pPr>
      <w:rPr>
        <w:rFonts w:hint="default"/>
      </w:rPr>
    </w:lvl>
  </w:abstractNum>
  <w:abstractNum w:abstractNumId="59" w15:restartNumberingAfterBreak="0">
    <w:nsid w:val="53507687"/>
    <w:multiLevelType w:val="multilevel"/>
    <w:tmpl w:val="C48A92E0"/>
    <w:lvl w:ilvl="0">
      <w:start w:val="1"/>
      <w:numFmt w:val="lowerLetter"/>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60" w15:restartNumberingAfterBreak="0">
    <w:nsid w:val="5487164D"/>
    <w:multiLevelType w:val="hybridMultilevel"/>
    <w:tmpl w:val="8744BE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4A04449"/>
    <w:multiLevelType w:val="hybridMultilevel"/>
    <w:tmpl w:val="092E6D66"/>
    <w:lvl w:ilvl="0" w:tplc="04090019">
      <w:start w:val="1"/>
      <w:numFmt w:val="lowerLetter"/>
      <w:lvlText w:val="%1."/>
      <w:lvlJc w:val="left"/>
      <w:pPr>
        <w:ind w:left="1057" w:hanging="360"/>
      </w:p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62" w15:restartNumberingAfterBreak="0">
    <w:nsid w:val="55044BF1"/>
    <w:multiLevelType w:val="hybridMultilevel"/>
    <w:tmpl w:val="B8343F4C"/>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63"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4" w15:restartNumberingAfterBreak="0">
    <w:nsid w:val="5ED306C5"/>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5F807FC4"/>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1DA2361"/>
    <w:multiLevelType w:val="hybridMultilevel"/>
    <w:tmpl w:val="B576E8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2465068"/>
    <w:multiLevelType w:val="hybridMultilevel"/>
    <w:tmpl w:val="D870FD2C"/>
    <w:lvl w:ilvl="0" w:tplc="04090019">
      <w:start w:val="1"/>
      <w:numFmt w:val="lowerLetter"/>
      <w:lvlText w:val="%1."/>
      <w:lvlJc w:val="left"/>
      <w:pPr>
        <w:ind w:left="1057" w:hanging="360"/>
      </w:p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68" w15:restartNumberingAfterBreak="0">
    <w:nsid w:val="6250551C"/>
    <w:multiLevelType w:val="hybridMultilevel"/>
    <w:tmpl w:val="36E8B6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375426B"/>
    <w:multiLevelType w:val="hybridMultilevel"/>
    <w:tmpl w:val="128CF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71" w15:restartNumberingAfterBreak="0">
    <w:nsid w:val="64E3149C"/>
    <w:multiLevelType w:val="multilevel"/>
    <w:tmpl w:val="7C6A7218"/>
    <w:lvl w:ilvl="0">
      <w:start w:val="1"/>
      <w:numFmt w:val="decimal"/>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72" w15:restartNumberingAfterBreak="0">
    <w:nsid w:val="652E70CE"/>
    <w:multiLevelType w:val="hybridMultilevel"/>
    <w:tmpl w:val="D3E6DDC4"/>
    <w:lvl w:ilvl="0" w:tplc="3CD067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A3F395A"/>
    <w:multiLevelType w:val="hybridMultilevel"/>
    <w:tmpl w:val="A9BE8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A731B4C"/>
    <w:multiLevelType w:val="hybridMultilevel"/>
    <w:tmpl w:val="26BC5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6AE825E3"/>
    <w:multiLevelType w:val="hybridMultilevel"/>
    <w:tmpl w:val="7CFAF8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6" w15:restartNumberingAfterBreak="0">
    <w:nsid w:val="6CA531AA"/>
    <w:multiLevelType w:val="hybridMultilevel"/>
    <w:tmpl w:val="2280F86E"/>
    <w:lvl w:ilvl="0" w:tplc="04090019">
      <w:start w:val="1"/>
      <w:numFmt w:val="lowerLetter"/>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77" w15:restartNumberingAfterBreak="0">
    <w:nsid w:val="74246C94"/>
    <w:multiLevelType w:val="hybridMultilevel"/>
    <w:tmpl w:val="6488234C"/>
    <w:lvl w:ilvl="0" w:tplc="62EEA86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78" w15:restartNumberingAfterBreak="0">
    <w:nsid w:val="74D138D8"/>
    <w:multiLevelType w:val="hybridMultilevel"/>
    <w:tmpl w:val="128CF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61F641C"/>
    <w:multiLevelType w:val="hybridMultilevel"/>
    <w:tmpl w:val="7EA4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6346E73"/>
    <w:multiLevelType w:val="hybridMultilevel"/>
    <w:tmpl w:val="10B0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8785EFE"/>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2" w15:restartNumberingAfterBreak="0">
    <w:nsid w:val="797B2C29"/>
    <w:multiLevelType w:val="hybridMultilevel"/>
    <w:tmpl w:val="51F8E954"/>
    <w:lvl w:ilvl="0" w:tplc="36CE0424">
      <w:start w:val="1"/>
      <w:numFmt w:val="decimal"/>
      <w:lvlText w:val="%1."/>
      <w:lvlJc w:val="left"/>
      <w:pPr>
        <w:ind w:left="720" w:hanging="360"/>
      </w:pPr>
      <w:rPr>
        <w:rFonts w:asciiTheme="minorHAnsi" w:hAnsiTheme="minorHAnsi" w:cstheme="minorBidi"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B5E29B3"/>
    <w:multiLevelType w:val="hybridMultilevel"/>
    <w:tmpl w:val="BCA8EEFA"/>
    <w:lvl w:ilvl="0" w:tplc="07AE2018">
      <w:start w:val="1"/>
      <w:numFmt w:val="decimal"/>
      <w:lvlText w:val="%1."/>
      <w:lvlJc w:val="left"/>
      <w:pPr>
        <w:ind w:left="720" w:hanging="360"/>
      </w:pPr>
      <w:rPr>
        <w:rFonts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5" w15:restartNumberingAfterBreak="0">
    <w:nsid w:val="7E392D74"/>
    <w:multiLevelType w:val="multilevel"/>
    <w:tmpl w:val="D6A4F0D8"/>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86"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abstractNum w:abstractNumId="87" w15:restartNumberingAfterBreak="0">
    <w:nsid w:val="7F844505"/>
    <w:multiLevelType w:val="hybridMultilevel"/>
    <w:tmpl w:val="AF88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8355706">
    <w:abstractNumId w:val="80"/>
  </w:num>
  <w:num w:numId="2" w16cid:durableId="1925608110">
    <w:abstractNumId w:val="47"/>
  </w:num>
  <w:num w:numId="3" w16cid:durableId="1473642899">
    <w:abstractNumId w:val="7"/>
  </w:num>
  <w:num w:numId="4" w16cid:durableId="1595094445">
    <w:abstractNumId w:val="74"/>
  </w:num>
  <w:num w:numId="5" w16cid:durableId="1613826123">
    <w:abstractNumId w:val="87"/>
  </w:num>
  <w:num w:numId="6" w16cid:durableId="2101170071">
    <w:abstractNumId w:val="32"/>
  </w:num>
  <w:num w:numId="7" w16cid:durableId="1901018586">
    <w:abstractNumId w:val="40"/>
  </w:num>
  <w:num w:numId="8" w16cid:durableId="1080441143">
    <w:abstractNumId w:val="79"/>
  </w:num>
  <w:num w:numId="9" w16cid:durableId="1061945951">
    <w:abstractNumId w:val="3"/>
  </w:num>
  <w:num w:numId="10" w16cid:durableId="739135357">
    <w:abstractNumId w:val="8"/>
  </w:num>
  <w:num w:numId="11" w16cid:durableId="965626135">
    <w:abstractNumId w:val="11"/>
  </w:num>
  <w:num w:numId="12" w16cid:durableId="1862207035">
    <w:abstractNumId w:val="82"/>
  </w:num>
  <w:num w:numId="13" w16cid:durableId="1702239110">
    <w:abstractNumId w:val="55"/>
  </w:num>
  <w:num w:numId="14" w16cid:durableId="192505190">
    <w:abstractNumId w:val="44"/>
  </w:num>
  <w:num w:numId="15" w16cid:durableId="1071999843">
    <w:abstractNumId w:val="78"/>
  </w:num>
  <w:num w:numId="16" w16cid:durableId="1275207131">
    <w:abstractNumId w:val="75"/>
  </w:num>
  <w:num w:numId="17" w16cid:durableId="2007439259">
    <w:abstractNumId w:val="18"/>
  </w:num>
  <w:num w:numId="18" w16cid:durableId="1519537928">
    <w:abstractNumId w:val="69"/>
  </w:num>
  <w:num w:numId="19" w16cid:durableId="1169906622">
    <w:abstractNumId w:val="58"/>
  </w:num>
  <w:num w:numId="20" w16cid:durableId="2097239021">
    <w:abstractNumId w:val="28"/>
  </w:num>
  <w:num w:numId="21" w16cid:durableId="1389063093">
    <w:abstractNumId w:val="25"/>
  </w:num>
  <w:num w:numId="22" w16cid:durableId="1782261946">
    <w:abstractNumId w:val="27"/>
  </w:num>
  <w:num w:numId="23" w16cid:durableId="603194818">
    <w:abstractNumId w:val="20"/>
  </w:num>
  <w:num w:numId="24" w16cid:durableId="328604061">
    <w:abstractNumId w:val="9"/>
  </w:num>
  <w:num w:numId="25" w16cid:durableId="1645575574">
    <w:abstractNumId w:val="52"/>
  </w:num>
  <w:num w:numId="26" w16cid:durableId="430779244">
    <w:abstractNumId w:val="54"/>
  </w:num>
  <w:num w:numId="27" w16cid:durableId="1134055572">
    <w:abstractNumId w:val="63"/>
  </w:num>
  <w:num w:numId="28" w16cid:durableId="267929350">
    <w:abstractNumId w:val="6"/>
  </w:num>
  <w:num w:numId="29" w16cid:durableId="417092711">
    <w:abstractNumId w:val="84"/>
  </w:num>
  <w:num w:numId="30" w16cid:durableId="1741175175">
    <w:abstractNumId w:val="12"/>
  </w:num>
  <w:num w:numId="31" w16cid:durableId="593786981">
    <w:abstractNumId w:val="0"/>
  </w:num>
  <w:num w:numId="32" w16cid:durableId="288318861">
    <w:abstractNumId w:val="14"/>
  </w:num>
  <w:num w:numId="33" w16cid:durableId="675494686">
    <w:abstractNumId w:val="51"/>
  </w:num>
  <w:num w:numId="34" w16cid:durableId="54862836">
    <w:abstractNumId w:val="4"/>
  </w:num>
  <w:num w:numId="35" w16cid:durableId="1336959251">
    <w:abstractNumId w:val="70"/>
  </w:num>
  <w:num w:numId="36" w16cid:durableId="738357961">
    <w:abstractNumId w:val="86"/>
  </w:num>
  <w:num w:numId="37" w16cid:durableId="1301839456">
    <w:abstractNumId w:val="13"/>
  </w:num>
  <w:num w:numId="38" w16cid:durableId="2023388105">
    <w:abstractNumId w:val="35"/>
  </w:num>
  <w:num w:numId="39" w16cid:durableId="715810368">
    <w:abstractNumId w:val="29"/>
  </w:num>
  <w:num w:numId="40" w16cid:durableId="2025088429">
    <w:abstractNumId w:val="33"/>
  </w:num>
  <w:num w:numId="41" w16cid:durableId="367801629">
    <w:abstractNumId w:val="56"/>
  </w:num>
  <w:num w:numId="42" w16cid:durableId="1886798177">
    <w:abstractNumId w:val="39"/>
  </w:num>
  <w:num w:numId="43" w16cid:durableId="268507083">
    <w:abstractNumId w:val="36"/>
  </w:num>
  <w:num w:numId="44" w16cid:durableId="2028169891">
    <w:abstractNumId w:val="23"/>
  </w:num>
  <w:num w:numId="45" w16cid:durableId="1336882545">
    <w:abstractNumId w:val="31"/>
  </w:num>
  <w:num w:numId="46" w16cid:durableId="1669214597">
    <w:abstractNumId w:val="77"/>
  </w:num>
  <w:num w:numId="47" w16cid:durableId="1739208910">
    <w:abstractNumId w:val="71"/>
  </w:num>
  <w:num w:numId="48" w16cid:durableId="1668629524">
    <w:abstractNumId w:val="24"/>
  </w:num>
  <w:num w:numId="49" w16cid:durableId="57824588">
    <w:abstractNumId w:val="66"/>
  </w:num>
  <w:num w:numId="50" w16cid:durableId="914439435">
    <w:abstractNumId w:val="30"/>
  </w:num>
  <w:num w:numId="51" w16cid:durableId="1563951281">
    <w:abstractNumId w:val="10"/>
  </w:num>
  <w:num w:numId="52" w16cid:durableId="1363363997">
    <w:abstractNumId w:val="37"/>
  </w:num>
  <w:num w:numId="53" w16cid:durableId="643659577">
    <w:abstractNumId w:val="1"/>
  </w:num>
  <w:num w:numId="54" w16cid:durableId="1862357188">
    <w:abstractNumId w:val="73"/>
  </w:num>
  <w:num w:numId="55" w16cid:durableId="1570071306">
    <w:abstractNumId w:val="48"/>
  </w:num>
  <w:num w:numId="56" w16cid:durableId="1465153226">
    <w:abstractNumId w:val="16"/>
  </w:num>
  <w:num w:numId="57" w16cid:durableId="609245611">
    <w:abstractNumId w:val="21"/>
  </w:num>
  <w:num w:numId="58" w16cid:durableId="1710646594">
    <w:abstractNumId w:val="41"/>
  </w:num>
  <w:num w:numId="59" w16cid:durableId="1452817232">
    <w:abstractNumId w:val="43"/>
  </w:num>
  <w:num w:numId="60" w16cid:durableId="1014648448">
    <w:abstractNumId w:val="68"/>
  </w:num>
  <w:num w:numId="61" w16cid:durableId="1722092394">
    <w:abstractNumId w:val="76"/>
  </w:num>
  <w:num w:numId="62" w16cid:durableId="694313379">
    <w:abstractNumId w:val="42"/>
  </w:num>
  <w:num w:numId="63" w16cid:durableId="787772492">
    <w:abstractNumId w:val="62"/>
  </w:num>
  <w:num w:numId="64" w16cid:durableId="895162803">
    <w:abstractNumId w:val="60"/>
  </w:num>
  <w:num w:numId="65" w16cid:durableId="1773629602">
    <w:abstractNumId w:val="49"/>
  </w:num>
  <w:num w:numId="66" w16cid:durableId="1620142382">
    <w:abstractNumId w:val="67"/>
  </w:num>
  <w:num w:numId="67" w16cid:durableId="1351838578">
    <w:abstractNumId w:val="61"/>
  </w:num>
  <w:num w:numId="68" w16cid:durableId="1592549347">
    <w:abstractNumId w:val="5"/>
  </w:num>
  <w:num w:numId="69" w16cid:durableId="282611683">
    <w:abstractNumId w:val="85"/>
  </w:num>
  <w:num w:numId="70" w16cid:durableId="480972970">
    <w:abstractNumId w:val="45"/>
  </w:num>
  <w:num w:numId="71" w16cid:durableId="21908760">
    <w:abstractNumId w:val="57"/>
  </w:num>
  <w:num w:numId="72" w16cid:durableId="2049448313">
    <w:abstractNumId w:val="2"/>
  </w:num>
  <w:num w:numId="73" w16cid:durableId="65960850">
    <w:abstractNumId w:val="53"/>
  </w:num>
  <w:num w:numId="74" w16cid:durableId="1519464519">
    <w:abstractNumId w:val="26"/>
  </w:num>
  <w:num w:numId="75" w16cid:durableId="190655059">
    <w:abstractNumId w:val="38"/>
  </w:num>
  <w:num w:numId="76" w16cid:durableId="168839350">
    <w:abstractNumId w:val="50"/>
  </w:num>
  <w:num w:numId="77" w16cid:durableId="452094470">
    <w:abstractNumId w:val="46"/>
  </w:num>
  <w:num w:numId="78" w16cid:durableId="580528429">
    <w:abstractNumId w:val="19"/>
  </w:num>
  <w:num w:numId="79" w16cid:durableId="1334530521">
    <w:abstractNumId w:val="65"/>
  </w:num>
  <w:num w:numId="80" w16cid:durableId="985858545">
    <w:abstractNumId w:val="17"/>
  </w:num>
  <w:num w:numId="81" w16cid:durableId="2049839443">
    <w:abstractNumId w:val="81"/>
  </w:num>
  <w:num w:numId="82" w16cid:durableId="839781146">
    <w:abstractNumId w:val="22"/>
  </w:num>
  <w:num w:numId="83" w16cid:durableId="687103743">
    <w:abstractNumId w:val="72"/>
  </w:num>
  <w:num w:numId="84" w16cid:durableId="1360426757">
    <w:abstractNumId w:val="64"/>
  </w:num>
  <w:num w:numId="85" w16cid:durableId="1008676979">
    <w:abstractNumId w:val="34"/>
  </w:num>
  <w:num w:numId="86" w16cid:durableId="193740046">
    <w:abstractNumId w:val="83"/>
  </w:num>
  <w:num w:numId="87" w16cid:durableId="1855225242">
    <w:abstractNumId w:val="59"/>
  </w:num>
  <w:num w:numId="88" w16cid:durableId="1515343796">
    <w:abstractNumId w:val="15"/>
  </w:num>
  <w:numIdMacAtCleanup w:val="83"/>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Kelsey Bloomquist">
    <w15:presenceInfo w15:providerId="AD" w15:userId="S::kelseyb@microsoft.com::dc76ad9c-e8a7-4260-b397-3311cc33a4c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writeProtection w:recommended="1"/>
  <w:zoom w:percent="90"/>
  <w:proofState w:spelling="clean" w:grammar="clean"/>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B0"/>
    <w:rsid w:val="000018CC"/>
    <w:rsid w:val="0000193D"/>
    <w:rsid w:val="00006058"/>
    <w:rsid w:val="000118B6"/>
    <w:rsid w:val="00012B34"/>
    <w:rsid w:val="00014783"/>
    <w:rsid w:val="000150E1"/>
    <w:rsid w:val="00021FFF"/>
    <w:rsid w:val="0002406C"/>
    <w:rsid w:val="000278A6"/>
    <w:rsid w:val="00027D2B"/>
    <w:rsid w:val="00032C1C"/>
    <w:rsid w:val="00034418"/>
    <w:rsid w:val="0003608F"/>
    <w:rsid w:val="000361F1"/>
    <w:rsid w:val="000409F1"/>
    <w:rsid w:val="00040E28"/>
    <w:rsid w:val="0004139A"/>
    <w:rsid w:val="00041614"/>
    <w:rsid w:val="000416D7"/>
    <w:rsid w:val="00041CBE"/>
    <w:rsid w:val="00046130"/>
    <w:rsid w:val="000477A4"/>
    <w:rsid w:val="000508B5"/>
    <w:rsid w:val="00052A81"/>
    <w:rsid w:val="00052DE8"/>
    <w:rsid w:val="00052E9D"/>
    <w:rsid w:val="00053384"/>
    <w:rsid w:val="000565DC"/>
    <w:rsid w:val="00061B11"/>
    <w:rsid w:val="0006218E"/>
    <w:rsid w:val="00067228"/>
    <w:rsid w:val="000714FF"/>
    <w:rsid w:val="00073393"/>
    <w:rsid w:val="00073ACF"/>
    <w:rsid w:val="00073D3F"/>
    <w:rsid w:val="00076873"/>
    <w:rsid w:val="00077F19"/>
    <w:rsid w:val="0008001B"/>
    <w:rsid w:val="000814AB"/>
    <w:rsid w:val="0008395B"/>
    <w:rsid w:val="0009016A"/>
    <w:rsid w:val="000934CF"/>
    <w:rsid w:val="000939B2"/>
    <w:rsid w:val="00094526"/>
    <w:rsid w:val="0009563F"/>
    <w:rsid w:val="00095AF8"/>
    <w:rsid w:val="000964C2"/>
    <w:rsid w:val="00097F8C"/>
    <w:rsid w:val="00097FB0"/>
    <w:rsid w:val="000A04F7"/>
    <w:rsid w:val="000A059B"/>
    <w:rsid w:val="000A3B02"/>
    <w:rsid w:val="000A4BB6"/>
    <w:rsid w:val="000A531D"/>
    <w:rsid w:val="000A5A43"/>
    <w:rsid w:val="000B4158"/>
    <w:rsid w:val="000B665C"/>
    <w:rsid w:val="000B7075"/>
    <w:rsid w:val="000C0BAE"/>
    <w:rsid w:val="000C3815"/>
    <w:rsid w:val="000C57CE"/>
    <w:rsid w:val="000C5E62"/>
    <w:rsid w:val="000C6182"/>
    <w:rsid w:val="000C6DD5"/>
    <w:rsid w:val="000D717A"/>
    <w:rsid w:val="000E0D30"/>
    <w:rsid w:val="000E4355"/>
    <w:rsid w:val="000E6D2E"/>
    <w:rsid w:val="000F2E2F"/>
    <w:rsid w:val="000F54A8"/>
    <w:rsid w:val="000F7DC5"/>
    <w:rsid w:val="00103CB2"/>
    <w:rsid w:val="00105E73"/>
    <w:rsid w:val="001065AC"/>
    <w:rsid w:val="00110AC5"/>
    <w:rsid w:val="00112360"/>
    <w:rsid w:val="0011252A"/>
    <w:rsid w:val="00113FCB"/>
    <w:rsid w:val="00115CC7"/>
    <w:rsid w:val="001217B0"/>
    <w:rsid w:val="0012469D"/>
    <w:rsid w:val="00124FE9"/>
    <w:rsid w:val="00125F64"/>
    <w:rsid w:val="00127E2A"/>
    <w:rsid w:val="00131937"/>
    <w:rsid w:val="001322ED"/>
    <w:rsid w:val="00133D3E"/>
    <w:rsid w:val="001419C2"/>
    <w:rsid w:val="00144661"/>
    <w:rsid w:val="00145F1F"/>
    <w:rsid w:val="00146A70"/>
    <w:rsid w:val="00155C77"/>
    <w:rsid w:val="00156BE7"/>
    <w:rsid w:val="00160B6E"/>
    <w:rsid w:val="00160C8A"/>
    <w:rsid w:val="00160DA6"/>
    <w:rsid w:val="00162590"/>
    <w:rsid w:val="0016334A"/>
    <w:rsid w:val="00163778"/>
    <w:rsid w:val="00165F3A"/>
    <w:rsid w:val="00167DBF"/>
    <w:rsid w:val="00171DC2"/>
    <w:rsid w:val="00173BDF"/>
    <w:rsid w:val="00173DAB"/>
    <w:rsid w:val="00176864"/>
    <w:rsid w:val="00177424"/>
    <w:rsid w:val="0018107E"/>
    <w:rsid w:val="001837E7"/>
    <w:rsid w:val="00186D30"/>
    <w:rsid w:val="00192144"/>
    <w:rsid w:val="0019308B"/>
    <w:rsid w:val="001A0282"/>
    <w:rsid w:val="001A1256"/>
    <w:rsid w:val="001A4127"/>
    <w:rsid w:val="001A4C4F"/>
    <w:rsid w:val="001B1925"/>
    <w:rsid w:val="001B1E60"/>
    <w:rsid w:val="001B268E"/>
    <w:rsid w:val="001B2A6F"/>
    <w:rsid w:val="001B4D5A"/>
    <w:rsid w:val="001B4E0A"/>
    <w:rsid w:val="001B53EA"/>
    <w:rsid w:val="001B544C"/>
    <w:rsid w:val="001B62EB"/>
    <w:rsid w:val="001C26CF"/>
    <w:rsid w:val="001C3BB1"/>
    <w:rsid w:val="001C6823"/>
    <w:rsid w:val="001D0CB4"/>
    <w:rsid w:val="001D12D3"/>
    <w:rsid w:val="001D1ABC"/>
    <w:rsid w:val="001D4407"/>
    <w:rsid w:val="001E06E0"/>
    <w:rsid w:val="001E15C5"/>
    <w:rsid w:val="001E1894"/>
    <w:rsid w:val="001E33C8"/>
    <w:rsid w:val="001E4A79"/>
    <w:rsid w:val="001E7354"/>
    <w:rsid w:val="001E766C"/>
    <w:rsid w:val="001E775C"/>
    <w:rsid w:val="001F12C8"/>
    <w:rsid w:val="001F527A"/>
    <w:rsid w:val="001F5BF3"/>
    <w:rsid w:val="00202CD7"/>
    <w:rsid w:val="0021246D"/>
    <w:rsid w:val="00212888"/>
    <w:rsid w:val="002166D3"/>
    <w:rsid w:val="002172E7"/>
    <w:rsid w:val="002173E1"/>
    <w:rsid w:val="00217E05"/>
    <w:rsid w:val="00221D77"/>
    <w:rsid w:val="00222ABD"/>
    <w:rsid w:val="00222B9F"/>
    <w:rsid w:val="00231FB1"/>
    <w:rsid w:val="002321F8"/>
    <w:rsid w:val="0023785B"/>
    <w:rsid w:val="002407A9"/>
    <w:rsid w:val="002408C4"/>
    <w:rsid w:val="00241B27"/>
    <w:rsid w:val="0024249B"/>
    <w:rsid w:val="00242E0E"/>
    <w:rsid w:val="00243B8C"/>
    <w:rsid w:val="00245947"/>
    <w:rsid w:val="00245FFA"/>
    <w:rsid w:val="00246817"/>
    <w:rsid w:val="002468E9"/>
    <w:rsid w:val="00246BC4"/>
    <w:rsid w:val="002471D8"/>
    <w:rsid w:val="00250197"/>
    <w:rsid w:val="002505F4"/>
    <w:rsid w:val="00250750"/>
    <w:rsid w:val="00253C85"/>
    <w:rsid w:val="00253E2F"/>
    <w:rsid w:val="002541CF"/>
    <w:rsid w:val="00260B7D"/>
    <w:rsid w:val="00261F88"/>
    <w:rsid w:val="00263201"/>
    <w:rsid w:val="002709AD"/>
    <w:rsid w:val="002746F4"/>
    <w:rsid w:val="002752DC"/>
    <w:rsid w:val="002760D9"/>
    <w:rsid w:val="0028265C"/>
    <w:rsid w:val="00283FF4"/>
    <w:rsid w:val="00293933"/>
    <w:rsid w:val="00293CEE"/>
    <w:rsid w:val="002A1ABC"/>
    <w:rsid w:val="002A1E23"/>
    <w:rsid w:val="002A3687"/>
    <w:rsid w:val="002B0D38"/>
    <w:rsid w:val="002B173F"/>
    <w:rsid w:val="002B380D"/>
    <w:rsid w:val="002B5EFE"/>
    <w:rsid w:val="002B66DB"/>
    <w:rsid w:val="002B7725"/>
    <w:rsid w:val="002C05B9"/>
    <w:rsid w:val="002C161D"/>
    <w:rsid w:val="002C1E17"/>
    <w:rsid w:val="002C2720"/>
    <w:rsid w:val="002C6BA8"/>
    <w:rsid w:val="002D1C79"/>
    <w:rsid w:val="002D2B95"/>
    <w:rsid w:val="002D6FE9"/>
    <w:rsid w:val="002E30B4"/>
    <w:rsid w:val="002E3AAB"/>
    <w:rsid w:val="002E55F9"/>
    <w:rsid w:val="002F2D4F"/>
    <w:rsid w:val="002F6BFD"/>
    <w:rsid w:val="003039A7"/>
    <w:rsid w:val="00303E7F"/>
    <w:rsid w:val="00311CE8"/>
    <w:rsid w:val="00312D3A"/>
    <w:rsid w:val="0031358A"/>
    <w:rsid w:val="00314516"/>
    <w:rsid w:val="00315FE3"/>
    <w:rsid w:val="00317395"/>
    <w:rsid w:val="0032134A"/>
    <w:rsid w:val="00322119"/>
    <w:rsid w:val="003233C3"/>
    <w:rsid w:val="003237DB"/>
    <w:rsid w:val="00326CB4"/>
    <w:rsid w:val="00336F8E"/>
    <w:rsid w:val="0033768A"/>
    <w:rsid w:val="003431BA"/>
    <w:rsid w:val="0034354F"/>
    <w:rsid w:val="0034524D"/>
    <w:rsid w:val="00346199"/>
    <w:rsid w:val="00347213"/>
    <w:rsid w:val="003475A1"/>
    <w:rsid w:val="003476CD"/>
    <w:rsid w:val="003506A0"/>
    <w:rsid w:val="00350D74"/>
    <w:rsid w:val="003540F3"/>
    <w:rsid w:val="00354740"/>
    <w:rsid w:val="0035761C"/>
    <w:rsid w:val="00357B3E"/>
    <w:rsid w:val="0036028A"/>
    <w:rsid w:val="00360483"/>
    <w:rsid w:val="00362648"/>
    <w:rsid w:val="00362D7F"/>
    <w:rsid w:val="00364B74"/>
    <w:rsid w:val="00367538"/>
    <w:rsid w:val="00372C3B"/>
    <w:rsid w:val="00376AF6"/>
    <w:rsid w:val="00380501"/>
    <w:rsid w:val="00382D5D"/>
    <w:rsid w:val="0038663D"/>
    <w:rsid w:val="00386978"/>
    <w:rsid w:val="00387838"/>
    <w:rsid w:val="00391536"/>
    <w:rsid w:val="00391606"/>
    <w:rsid w:val="00393313"/>
    <w:rsid w:val="003935E6"/>
    <w:rsid w:val="00393E34"/>
    <w:rsid w:val="0039663B"/>
    <w:rsid w:val="003977F3"/>
    <w:rsid w:val="003977FB"/>
    <w:rsid w:val="003A0898"/>
    <w:rsid w:val="003A1AF9"/>
    <w:rsid w:val="003A1EB8"/>
    <w:rsid w:val="003A2049"/>
    <w:rsid w:val="003A2C22"/>
    <w:rsid w:val="003A306E"/>
    <w:rsid w:val="003A438E"/>
    <w:rsid w:val="003A4FF2"/>
    <w:rsid w:val="003A5914"/>
    <w:rsid w:val="003A74C9"/>
    <w:rsid w:val="003A7654"/>
    <w:rsid w:val="003B0926"/>
    <w:rsid w:val="003B0980"/>
    <w:rsid w:val="003B0E3F"/>
    <w:rsid w:val="003B33F3"/>
    <w:rsid w:val="003B3868"/>
    <w:rsid w:val="003B3F2A"/>
    <w:rsid w:val="003B715E"/>
    <w:rsid w:val="003C1661"/>
    <w:rsid w:val="003C4828"/>
    <w:rsid w:val="003C591F"/>
    <w:rsid w:val="003D0972"/>
    <w:rsid w:val="003D4CF1"/>
    <w:rsid w:val="003E24DC"/>
    <w:rsid w:val="003E563B"/>
    <w:rsid w:val="003F0017"/>
    <w:rsid w:val="003F47ED"/>
    <w:rsid w:val="00401D81"/>
    <w:rsid w:val="00403030"/>
    <w:rsid w:val="0040436E"/>
    <w:rsid w:val="004047A7"/>
    <w:rsid w:val="00404BA6"/>
    <w:rsid w:val="004055CB"/>
    <w:rsid w:val="00405A01"/>
    <w:rsid w:val="004100D3"/>
    <w:rsid w:val="00411BFC"/>
    <w:rsid w:val="00415DC1"/>
    <w:rsid w:val="00416BCB"/>
    <w:rsid w:val="00420518"/>
    <w:rsid w:val="004225F0"/>
    <w:rsid w:val="004225FA"/>
    <w:rsid w:val="00424589"/>
    <w:rsid w:val="00424B39"/>
    <w:rsid w:val="00426683"/>
    <w:rsid w:val="00432DA7"/>
    <w:rsid w:val="004400EB"/>
    <w:rsid w:val="00440323"/>
    <w:rsid w:val="0044192B"/>
    <w:rsid w:val="00441B09"/>
    <w:rsid w:val="0044397B"/>
    <w:rsid w:val="0044503F"/>
    <w:rsid w:val="00447698"/>
    <w:rsid w:val="00451444"/>
    <w:rsid w:val="004530A4"/>
    <w:rsid w:val="00453833"/>
    <w:rsid w:val="004539E6"/>
    <w:rsid w:val="004544FB"/>
    <w:rsid w:val="00456BEA"/>
    <w:rsid w:val="00457287"/>
    <w:rsid w:val="00462A87"/>
    <w:rsid w:val="00467945"/>
    <w:rsid w:val="00467AD9"/>
    <w:rsid w:val="00474228"/>
    <w:rsid w:val="0047494E"/>
    <w:rsid w:val="00477CFB"/>
    <w:rsid w:val="00480240"/>
    <w:rsid w:val="00485B61"/>
    <w:rsid w:val="00486A4C"/>
    <w:rsid w:val="00487ECB"/>
    <w:rsid w:val="00495C85"/>
    <w:rsid w:val="004A2268"/>
    <w:rsid w:val="004A4474"/>
    <w:rsid w:val="004B1143"/>
    <w:rsid w:val="004B1765"/>
    <w:rsid w:val="004B1CF3"/>
    <w:rsid w:val="004B49AE"/>
    <w:rsid w:val="004B55BB"/>
    <w:rsid w:val="004B625A"/>
    <w:rsid w:val="004C02E2"/>
    <w:rsid w:val="004C148C"/>
    <w:rsid w:val="004C1A32"/>
    <w:rsid w:val="004C302D"/>
    <w:rsid w:val="004C37EB"/>
    <w:rsid w:val="004C5206"/>
    <w:rsid w:val="004C5473"/>
    <w:rsid w:val="004C5BDE"/>
    <w:rsid w:val="004C70AC"/>
    <w:rsid w:val="004C77D8"/>
    <w:rsid w:val="004D267A"/>
    <w:rsid w:val="004D4CC7"/>
    <w:rsid w:val="004D61CD"/>
    <w:rsid w:val="004D705C"/>
    <w:rsid w:val="004E00C3"/>
    <w:rsid w:val="004E63AC"/>
    <w:rsid w:val="004F3BA1"/>
    <w:rsid w:val="004F3D13"/>
    <w:rsid w:val="004F748E"/>
    <w:rsid w:val="00504539"/>
    <w:rsid w:val="0050460E"/>
    <w:rsid w:val="00504DE1"/>
    <w:rsid w:val="00506574"/>
    <w:rsid w:val="005101B9"/>
    <w:rsid w:val="00511DF7"/>
    <w:rsid w:val="00514685"/>
    <w:rsid w:val="00514DFA"/>
    <w:rsid w:val="00516866"/>
    <w:rsid w:val="00520F59"/>
    <w:rsid w:val="005230E0"/>
    <w:rsid w:val="005239F3"/>
    <w:rsid w:val="00524AEA"/>
    <w:rsid w:val="005250C5"/>
    <w:rsid w:val="00527484"/>
    <w:rsid w:val="0053024F"/>
    <w:rsid w:val="005311C3"/>
    <w:rsid w:val="00531D30"/>
    <w:rsid w:val="00534167"/>
    <w:rsid w:val="005431EC"/>
    <w:rsid w:val="00544EAD"/>
    <w:rsid w:val="00550A90"/>
    <w:rsid w:val="00552F55"/>
    <w:rsid w:val="00560B8D"/>
    <w:rsid w:val="005619C0"/>
    <w:rsid w:val="00561C7A"/>
    <w:rsid w:val="00562775"/>
    <w:rsid w:val="005640CF"/>
    <w:rsid w:val="005646EF"/>
    <w:rsid w:val="00566646"/>
    <w:rsid w:val="00577976"/>
    <w:rsid w:val="00577B13"/>
    <w:rsid w:val="00581260"/>
    <w:rsid w:val="00581DBE"/>
    <w:rsid w:val="005831BB"/>
    <w:rsid w:val="005861B9"/>
    <w:rsid w:val="00586C5F"/>
    <w:rsid w:val="0058721B"/>
    <w:rsid w:val="005910CA"/>
    <w:rsid w:val="00592429"/>
    <w:rsid w:val="00592B72"/>
    <w:rsid w:val="00595221"/>
    <w:rsid w:val="005969D8"/>
    <w:rsid w:val="005974C8"/>
    <w:rsid w:val="005A0204"/>
    <w:rsid w:val="005A06E7"/>
    <w:rsid w:val="005A1450"/>
    <w:rsid w:val="005A26BA"/>
    <w:rsid w:val="005A2D08"/>
    <w:rsid w:val="005A3D3F"/>
    <w:rsid w:val="005A4F76"/>
    <w:rsid w:val="005A60B5"/>
    <w:rsid w:val="005A6B7D"/>
    <w:rsid w:val="005A734F"/>
    <w:rsid w:val="005B3CED"/>
    <w:rsid w:val="005B3E7D"/>
    <w:rsid w:val="005B4B74"/>
    <w:rsid w:val="005B5406"/>
    <w:rsid w:val="005B5F0F"/>
    <w:rsid w:val="005B60E5"/>
    <w:rsid w:val="005B676F"/>
    <w:rsid w:val="005B67C6"/>
    <w:rsid w:val="005C1A0D"/>
    <w:rsid w:val="005C2082"/>
    <w:rsid w:val="005C261E"/>
    <w:rsid w:val="005C4382"/>
    <w:rsid w:val="005C4673"/>
    <w:rsid w:val="005C6F8D"/>
    <w:rsid w:val="005D0E1D"/>
    <w:rsid w:val="005E61F7"/>
    <w:rsid w:val="005E63A6"/>
    <w:rsid w:val="005E6CF6"/>
    <w:rsid w:val="005E76D1"/>
    <w:rsid w:val="005E7D2F"/>
    <w:rsid w:val="005F0747"/>
    <w:rsid w:val="005F411D"/>
    <w:rsid w:val="005F570A"/>
    <w:rsid w:val="005F5835"/>
    <w:rsid w:val="005F5862"/>
    <w:rsid w:val="005F5F2E"/>
    <w:rsid w:val="005F7613"/>
    <w:rsid w:val="00602A81"/>
    <w:rsid w:val="0060737C"/>
    <w:rsid w:val="006147DF"/>
    <w:rsid w:val="00614EC1"/>
    <w:rsid w:val="0061767C"/>
    <w:rsid w:val="00620023"/>
    <w:rsid w:val="00620BFB"/>
    <w:rsid w:val="00621DE9"/>
    <w:rsid w:val="00622EF7"/>
    <w:rsid w:val="00627B45"/>
    <w:rsid w:val="00627C29"/>
    <w:rsid w:val="0063174A"/>
    <w:rsid w:val="006327A6"/>
    <w:rsid w:val="006348DC"/>
    <w:rsid w:val="0063495A"/>
    <w:rsid w:val="00636C5C"/>
    <w:rsid w:val="00637235"/>
    <w:rsid w:val="00640509"/>
    <w:rsid w:val="00640CC1"/>
    <w:rsid w:val="00641742"/>
    <w:rsid w:val="00643CBE"/>
    <w:rsid w:val="006457B5"/>
    <w:rsid w:val="00646F91"/>
    <w:rsid w:val="006478AF"/>
    <w:rsid w:val="00652162"/>
    <w:rsid w:val="006522A0"/>
    <w:rsid w:val="006546C4"/>
    <w:rsid w:val="00654A51"/>
    <w:rsid w:val="006564FB"/>
    <w:rsid w:val="006574DC"/>
    <w:rsid w:val="0066030F"/>
    <w:rsid w:val="00661191"/>
    <w:rsid w:val="00666969"/>
    <w:rsid w:val="00670440"/>
    <w:rsid w:val="0067190B"/>
    <w:rsid w:val="00674C30"/>
    <w:rsid w:val="00681808"/>
    <w:rsid w:val="00681D16"/>
    <w:rsid w:val="006840EE"/>
    <w:rsid w:val="00687C3F"/>
    <w:rsid w:val="0069009C"/>
    <w:rsid w:val="006920CF"/>
    <w:rsid w:val="006A0C9A"/>
    <w:rsid w:val="006A1F4E"/>
    <w:rsid w:val="006A306C"/>
    <w:rsid w:val="006A3C85"/>
    <w:rsid w:val="006A50C3"/>
    <w:rsid w:val="006B11A1"/>
    <w:rsid w:val="006B1731"/>
    <w:rsid w:val="006B1740"/>
    <w:rsid w:val="006B2BE4"/>
    <w:rsid w:val="006C154A"/>
    <w:rsid w:val="006C45FC"/>
    <w:rsid w:val="006C4EDA"/>
    <w:rsid w:val="006C5B18"/>
    <w:rsid w:val="006C649E"/>
    <w:rsid w:val="006C700A"/>
    <w:rsid w:val="006D6C58"/>
    <w:rsid w:val="006D7731"/>
    <w:rsid w:val="006E2FAB"/>
    <w:rsid w:val="006E3752"/>
    <w:rsid w:val="006E5C6B"/>
    <w:rsid w:val="006F03DB"/>
    <w:rsid w:val="006F2C4D"/>
    <w:rsid w:val="006F5728"/>
    <w:rsid w:val="006F5850"/>
    <w:rsid w:val="006F67A0"/>
    <w:rsid w:val="007004D0"/>
    <w:rsid w:val="00707A8B"/>
    <w:rsid w:val="00707B6B"/>
    <w:rsid w:val="007109FA"/>
    <w:rsid w:val="00711EF9"/>
    <w:rsid w:val="0071214B"/>
    <w:rsid w:val="00712C0D"/>
    <w:rsid w:val="00713139"/>
    <w:rsid w:val="007134A1"/>
    <w:rsid w:val="00716960"/>
    <w:rsid w:val="00717A50"/>
    <w:rsid w:val="00722F70"/>
    <w:rsid w:val="00725D5A"/>
    <w:rsid w:val="007316F5"/>
    <w:rsid w:val="0073529A"/>
    <w:rsid w:val="00736D59"/>
    <w:rsid w:val="00742802"/>
    <w:rsid w:val="00743B16"/>
    <w:rsid w:val="00744B4F"/>
    <w:rsid w:val="007500D6"/>
    <w:rsid w:val="00750611"/>
    <w:rsid w:val="0075280F"/>
    <w:rsid w:val="007529FC"/>
    <w:rsid w:val="00755E76"/>
    <w:rsid w:val="00756C60"/>
    <w:rsid w:val="0076093B"/>
    <w:rsid w:val="00763146"/>
    <w:rsid w:val="00763411"/>
    <w:rsid w:val="00766B9F"/>
    <w:rsid w:val="00773E4A"/>
    <w:rsid w:val="00776691"/>
    <w:rsid w:val="00781951"/>
    <w:rsid w:val="007828BC"/>
    <w:rsid w:val="00782F4A"/>
    <w:rsid w:val="00783B7C"/>
    <w:rsid w:val="00786E18"/>
    <w:rsid w:val="00787981"/>
    <w:rsid w:val="00791CC1"/>
    <w:rsid w:val="007959CA"/>
    <w:rsid w:val="00797E0B"/>
    <w:rsid w:val="00797E21"/>
    <w:rsid w:val="007A0489"/>
    <w:rsid w:val="007A3FD8"/>
    <w:rsid w:val="007A46B3"/>
    <w:rsid w:val="007A5AF5"/>
    <w:rsid w:val="007A62B7"/>
    <w:rsid w:val="007A6ACF"/>
    <w:rsid w:val="007B0353"/>
    <w:rsid w:val="007B43FC"/>
    <w:rsid w:val="007B54C8"/>
    <w:rsid w:val="007B66CD"/>
    <w:rsid w:val="007C1283"/>
    <w:rsid w:val="007C3769"/>
    <w:rsid w:val="007C4CDE"/>
    <w:rsid w:val="007D2620"/>
    <w:rsid w:val="007D65D1"/>
    <w:rsid w:val="007D6D4F"/>
    <w:rsid w:val="007D77A0"/>
    <w:rsid w:val="007E0B11"/>
    <w:rsid w:val="007E5E31"/>
    <w:rsid w:val="007F2107"/>
    <w:rsid w:val="007F30CD"/>
    <w:rsid w:val="007F4FBD"/>
    <w:rsid w:val="007F67FC"/>
    <w:rsid w:val="0080019E"/>
    <w:rsid w:val="008028F5"/>
    <w:rsid w:val="008036D8"/>
    <w:rsid w:val="00804481"/>
    <w:rsid w:val="008046AF"/>
    <w:rsid w:val="008051C9"/>
    <w:rsid w:val="00805354"/>
    <w:rsid w:val="00806023"/>
    <w:rsid w:val="00806399"/>
    <w:rsid w:val="00806E83"/>
    <w:rsid w:val="0081019E"/>
    <w:rsid w:val="00811690"/>
    <w:rsid w:val="00813496"/>
    <w:rsid w:val="00813A7D"/>
    <w:rsid w:val="0081612B"/>
    <w:rsid w:val="00817EF6"/>
    <w:rsid w:val="0082276E"/>
    <w:rsid w:val="00824987"/>
    <w:rsid w:val="0082527C"/>
    <w:rsid w:val="00825573"/>
    <w:rsid w:val="00825778"/>
    <w:rsid w:val="00826285"/>
    <w:rsid w:val="0082678D"/>
    <w:rsid w:val="008304A8"/>
    <w:rsid w:val="00831D26"/>
    <w:rsid w:val="00832259"/>
    <w:rsid w:val="00842170"/>
    <w:rsid w:val="00845262"/>
    <w:rsid w:val="00845CC4"/>
    <w:rsid w:val="0084755D"/>
    <w:rsid w:val="008477FB"/>
    <w:rsid w:val="008515EC"/>
    <w:rsid w:val="008521EA"/>
    <w:rsid w:val="0085253B"/>
    <w:rsid w:val="008530AF"/>
    <w:rsid w:val="0085429B"/>
    <w:rsid w:val="008542DC"/>
    <w:rsid w:val="00854F12"/>
    <w:rsid w:val="008576D8"/>
    <w:rsid w:val="0086004A"/>
    <w:rsid w:val="00861312"/>
    <w:rsid w:val="008617C9"/>
    <w:rsid w:val="00863D65"/>
    <w:rsid w:val="00867351"/>
    <w:rsid w:val="00867C96"/>
    <w:rsid w:val="008731CA"/>
    <w:rsid w:val="00875928"/>
    <w:rsid w:val="00875C6E"/>
    <w:rsid w:val="00877503"/>
    <w:rsid w:val="00880399"/>
    <w:rsid w:val="00891313"/>
    <w:rsid w:val="0089350E"/>
    <w:rsid w:val="00894510"/>
    <w:rsid w:val="00894E37"/>
    <w:rsid w:val="00896382"/>
    <w:rsid w:val="00896E39"/>
    <w:rsid w:val="008A0304"/>
    <w:rsid w:val="008A0985"/>
    <w:rsid w:val="008A257C"/>
    <w:rsid w:val="008A3956"/>
    <w:rsid w:val="008A410F"/>
    <w:rsid w:val="008A51A4"/>
    <w:rsid w:val="008A70B0"/>
    <w:rsid w:val="008A7E6E"/>
    <w:rsid w:val="008B1559"/>
    <w:rsid w:val="008B2545"/>
    <w:rsid w:val="008B6EEC"/>
    <w:rsid w:val="008C366F"/>
    <w:rsid w:val="008C3786"/>
    <w:rsid w:val="008C3D7C"/>
    <w:rsid w:val="008C4D3E"/>
    <w:rsid w:val="008C4D78"/>
    <w:rsid w:val="008C58A2"/>
    <w:rsid w:val="008C688D"/>
    <w:rsid w:val="008C7794"/>
    <w:rsid w:val="008D0387"/>
    <w:rsid w:val="008D3B94"/>
    <w:rsid w:val="008D428C"/>
    <w:rsid w:val="008D7C49"/>
    <w:rsid w:val="008E0232"/>
    <w:rsid w:val="008E3498"/>
    <w:rsid w:val="008E3999"/>
    <w:rsid w:val="008E6971"/>
    <w:rsid w:val="008F75F2"/>
    <w:rsid w:val="00900EEF"/>
    <w:rsid w:val="009024AE"/>
    <w:rsid w:val="00902B26"/>
    <w:rsid w:val="00903B73"/>
    <w:rsid w:val="009104A8"/>
    <w:rsid w:val="0091642E"/>
    <w:rsid w:val="00917F01"/>
    <w:rsid w:val="00921458"/>
    <w:rsid w:val="009238BF"/>
    <w:rsid w:val="009245F4"/>
    <w:rsid w:val="009249B9"/>
    <w:rsid w:val="00926E0C"/>
    <w:rsid w:val="00930155"/>
    <w:rsid w:val="00933C90"/>
    <w:rsid w:val="009342F7"/>
    <w:rsid w:val="00934885"/>
    <w:rsid w:val="00934A8B"/>
    <w:rsid w:val="00935A97"/>
    <w:rsid w:val="00941E65"/>
    <w:rsid w:val="009428DF"/>
    <w:rsid w:val="009432DD"/>
    <w:rsid w:val="009437AD"/>
    <w:rsid w:val="0095027D"/>
    <w:rsid w:val="00952128"/>
    <w:rsid w:val="009552EC"/>
    <w:rsid w:val="0096288B"/>
    <w:rsid w:val="00964C47"/>
    <w:rsid w:val="00967D9A"/>
    <w:rsid w:val="00973F37"/>
    <w:rsid w:val="00976308"/>
    <w:rsid w:val="00977032"/>
    <w:rsid w:val="00980071"/>
    <w:rsid w:val="0098029D"/>
    <w:rsid w:val="00980F2A"/>
    <w:rsid w:val="00980FF8"/>
    <w:rsid w:val="00981393"/>
    <w:rsid w:val="00983BDE"/>
    <w:rsid w:val="009843EF"/>
    <w:rsid w:val="00990888"/>
    <w:rsid w:val="00992E1E"/>
    <w:rsid w:val="009A2D4B"/>
    <w:rsid w:val="009A3809"/>
    <w:rsid w:val="009A4F78"/>
    <w:rsid w:val="009A73D7"/>
    <w:rsid w:val="009B011D"/>
    <w:rsid w:val="009B02A9"/>
    <w:rsid w:val="009B039B"/>
    <w:rsid w:val="009B4857"/>
    <w:rsid w:val="009B793B"/>
    <w:rsid w:val="009C12F3"/>
    <w:rsid w:val="009C1B5B"/>
    <w:rsid w:val="009C1D89"/>
    <w:rsid w:val="009C38AC"/>
    <w:rsid w:val="009C42B1"/>
    <w:rsid w:val="009C77D8"/>
    <w:rsid w:val="009D0052"/>
    <w:rsid w:val="009D1142"/>
    <w:rsid w:val="009E1D53"/>
    <w:rsid w:val="009E2312"/>
    <w:rsid w:val="009E25EC"/>
    <w:rsid w:val="009E4548"/>
    <w:rsid w:val="009E6FAE"/>
    <w:rsid w:val="009E6FBE"/>
    <w:rsid w:val="009F38FB"/>
    <w:rsid w:val="009F3FD0"/>
    <w:rsid w:val="009F7EB7"/>
    <w:rsid w:val="00A002D9"/>
    <w:rsid w:val="00A05614"/>
    <w:rsid w:val="00A0793F"/>
    <w:rsid w:val="00A10068"/>
    <w:rsid w:val="00A114A9"/>
    <w:rsid w:val="00A1260B"/>
    <w:rsid w:val="00A1367D"/>
    <w:rsid w:val="00A16632"/>
    <w:rsid w:val="00A22485"/>
    <w:rsid w:val="00A25712"/>
    <w:rsid w:val="00A25ADA"/>
    <w:rsid w:val="00A32473"/>
    <w:rsid w:val="00A35624"/>
    <w:rsid w:val="00A400E3"/>
    <w:rsid w:val="00A4084D"/>
    <w:rsid w:val="00A420B8"/>
    <w:rsid w:val="00A448F4"/>
    <w:rsid w:val="00A50EAE"/>
    <w:rsid w:val="00A51796"/>
    <w:rsid w:val="00A52D07"/>
    <w:rsid w:val="00A5318A"/>
    <w:rsid w:val="00A5513B"/>
    <w:rsid w:val="00A600EF"/>
    <w:rsid w:val="00A646C8"/>
    <w:rsid w:val="00A651A3"/>
    <w:rsid w:val="00A65FA5"/>
    <w:rsid w:val="00A7051B"/>
    <w:rsid w:val="00A71D93"/>
    <w:rsid w:val="00A80D8B"/>
    <w:rsid w:val="00A811CA"/>
    <w:rsid w:val="00A82D26"/>
    <w:rsid w:val="00A846AA"/>
    <w:rsid w:val="00A86D0A"/>
    <w:rsid w:val="00A870D4"/>
    <w:rsid w:val="00A90D4E"/>
    <w:rsid w:val="00A91A4E"/>
    <w:rsid w:val="00A92E3A"/>
    <w:rsid w:val="00A93591"/>
    <w:rsid w:val="00A94E35"/>
    <w:rsid w:val="00A95058"/>
    <w:rsid w:val="00A96A07"/>
    <w:rsid w:val="00A97997"/>
    <w:rsid w:val="00AA0405"/>
    <w:rsid w:val="00AA0B9F"/>
    <w:rsid w:val="00AA22F9"/>
    <w:rsid w:val="00AA2CAE"/>
    <w:rsid w:val="00AA3620"/>
    <w:rsid w:val="00AA4D1C"/>
    <w:rsid w:val="00AA580E"/>
    <w:rsid w:val="00AA7F6C"/>
    <w:rsid w:val="00AB1E34"/>
    <w:rsid w:val="00AB60D9"/>
    <w:rsid w:val="00AB6A7B"/>
    <w:rsid w:val="00AB7998"/>
    <w:rsid w:val="00AC2F41"/>
    <w:rsid w:val="00AD485C"/>
    <w:rsid w:val="00AD67EB"/>
    <w:rsid w:val="00AD69E7"/>
    <w:rsid w:val="00AD6A51"/>
    <w:rsid w:val="00AD7725"/>
    <w:rsid w:val="00AD7F16"/>
    <w:rsid w:val="00AE18B9"/>
    <w:rsid w:val="00AE375F"/>
    <w:rsid w:val="00AE38AD"/>
    <w:rsid w:val="00AE3A4D"/>
    <w:rsid w:val="00AF3B0F"/>
    <w:rsid w:val="00AF492B"/>
    <w:rsid w:val="00AF7DF8"/>
    <w:rsid w:val="00B00821"/>
    <w:rsid w:val="00B00EB6"/>
    <w:rsid w:val="00B01848"/>
    <w:rsid w:val="00B044BD"/>
    <w:rsid w:val="00B06B2D"/>
    <w:rsid w:val="00B11A00"/>
    <w:rsid w:val="00B124FE"/>
    <w:rsid w:val="00B166CB"/>
    <w:rsid w:val="00B1676F"/>
    <w:rsid w:val="00B20540"/>
    <w:rsid w:val="00B2138C"/>
    <w:rsid w:val="00B23D01"/>
    <w:rsid w:val="00B24126"/>
    <w:rsid w:val="00B2596F"/>
    <w:rsid w:val="00B25BB2"/>
    <w:rsid w:val="00B25F25"/>
    <w:rsid w:val="00B267E6"/>
    <w:rsid w:val="00B301A5"/>
    <w:rsid w:val="00B3337B"/>
    <w:rsid w:val="00B34A2A"/>
    <w:rsid w:val="00B35BB6"/>
    <w:rsid w:val="00B373EF"/>
    <w:rsid w:val="00B3757A"/>
    <w:rsid w:val="00B410A8"/>
    <w:rsid w:val="00B47AD6"/>
    <w:rsid w:val="00B53A9F"/>
    <w:rsid w:val="00B56024"/>
    <w:rsid w:val="00B57539"/>
    <w:rsid w:val="00B606E2"/>
    <w:rsid w:val="00B61AAC"/>
    <w:rsid w:val="00B63F15"/>
    <w:rsid w:val="00B7242F"/>
    <w:rsid w:val="00B72B1F"/>
    <w:rsid w:val="00B72B34"/>
    <w:rsid w:val="00B75C34"/>
    <w:rsid w:val="00B81EA5"/>
    <w:rsid w:val="00B82EBA"/>
    <w:rsid w:val="00B835A0"/>
    <w:rsid w:val="00B85BC1"/>
    <w:rsid w:val="00B86289"/>
    <w:rsid w:val="00B87F8E"/>
    <w:rsid w:val="00B9553E"/>
    <w:rsid w:val="00BB1F01"/>
    <w:rsid w:val="00BB2C7B"/>
    <w:rsid w:val="00BB64E5"/>
    <w:rsid w:val="00BB7DDF"/>
    <w:rsid w:val="00BC0D29"/>
    <w:rsid w:val="00BC290D"/>
    <w:rsid w:val="00BC2A0F"/>
    <w:rsid w:val="00BC52F3"/>
    <w:rsid w:val="00BC5A7E"/>
    <w:rsid w:val="00BD382B"/>
    <w:rsid w:val="00BD4748"/>
    <w:rsid w:val="00BD5D8F"/>
    <w:rsid w:val="00BE191B"/>
    <w:rsid w:val="00BE20E6"/>
    <w:rsid w:val="00BE2389"/>
    <w:rsid w:val="00BE2A36"/>
    <w:rsid w:val="00BE3112"/>
    <w:rsid w:val="00BE38B3"/>
    <w:rsid w:val="00BE41F7"/>
    <w:rsid w:val="00BF1738"/>
    <w:rsid w:val="00BF2A54"/>
    <w:rsid w:val="00BF51CE"/>
    <w:rsid w:val="00BF6C03"/>
    <w:rsid w:val="00C0150A"/>
    <w:rsid w:val="00C06154"/>
    <w:rsid w:val="00C10CFA"/>
    <w:rsid w:val="00C17CBE"/>
    <w:rsid w:val="00C21BC4"/>
    <w:rsid w:val="00C235FC"/>
    <w:rsid w:val="00C24754"/>
    <w:rsid w:val="00C2548D"/>
    <w:rsid w:val="00C306E4"/>
    <w:rsid w:val="00C3131C"/>
    <w:rsid w:val="00C33D01"/>
    <w:rsid w:val="00C34EA1"/>
    <w:rsid w:val="00C36F0B"/>
    <w:rsid w:val="00C37DBE"/>
    <w:rsid w:val="00C42D69"/>
    <w:rsid w:val="00C42E85"/>
    <w:rsid w:val="00C45F62"/>
    <w:rsid w:val="00C46D96"/>
    <w:rsid w:val="00C50050"/>
    <w:rsid w:val="00C51BC4"/>
    <w:rsid w:val="00C52842"/>
    <w:rsid w:val="00C5334C"/>
    <w:rsid w:val="00C53B18"/>
    <w:rsid w:val="00C61917"/>
    <w:rsid w:val="00C625A5"/>
    <w:rsid w:val="00C63ED8"/>
    <w:rsid w:val="00C64671"/>
    <w:rsid w:val="00C65C61"/>
    <w:rsid w:val="00C67BBD"/>
    <w:rsid w:val="00C704A4"/>
    <w:rsid w:val="00C74925"/>
    <w:rsid w:val="00C7635E"/>
    <w:rsid w:val="00C76607"/>
    <w:rsid w:val="00C772F0"/>
    <w:rsid w:val="00C801D5"/>
    <w:rsid w:val="00C81B9D"/>
    <w:rsid w:val="00C85452"/>
    <w:rsid w:val="00C85779"/>
    <w:rsid w:val="00C8586B"/>
    <w:rsid w:val="00C85879"/>
    <w:rsid w:val="00C9389C"/>
    <w:rsid w:val="00C93B31"/>
    <w:rsid w:val="00C96398"/>
    <w:rsid w:val="00CA02B6"/>
    <w:rsid w:val="00CA099C"/>
    <w:rsid w:val="00CA2A66"/>
    <w:rsid w:val="00CA4362"/>
    <w:rsid w:val="00CB146B"/>
    <w:rsid w:val="00CB5A16"/>
    <w:rsid w:val="00CC3C21"/>
    <w:rsid w:val="00CC40F4"/>
    <w:rsid w:val="00CD23AC"/>
    <w:rsid w:val="00CD2FB6"/>
    <w:rsid w:val="00CD3089"/>
    <w:rsid w:val="00CD42A7"/>
    <w:rsid w:val="00CD569A"/>
    <w:rsid w:val="00CD64DB"/>
    <w:rsid w:val="00CD6F66"/>
    <w:rsid w:val="00CE181C"/>
    <w:rsid w:val="00CE4E6F"/>
    <w:rsid w:val="00CE62C0"/>
    <w:rsid w:val="00CE6B76"/>
    <w:rsid w:val="00CE7652"/>
    <w:rsid w:val="00CE7A6B"/>
    <w:rsid w:val="00CE7D94"/>
    <w:rsid w:val="00CF227C"/>
    <w:rsid w:val="00CF3443"/>
    <w:rsid w:val="00CF37A5"/>
    <w:rsid w:val="00CF46E7"/>
    <w:rsid w:val="00CF494C"/>
    <w:rsid w:val="00D02DA6"/>
    <w:rsid w:val="00D033CE"/>
    <w:rsid w:val="00D049B4"/>
    <w:rsid w:val="00D04C7F"/>
    <w:rsid w:val="00D04EE2"/>
    <w:rsid w:val="00D078D2"/>
    <w:rsid w:val="00D100F4"/>
    <w:rsid w:val="00D130E4"/>
    <w:rsid w:val="00D134A1"/>
    <w:rsid w:val="00D137A6"/>
    <w:rsid w:val="00D1475B"/>
    <w:rsid w:val="00D17A06"/>
    <w:rsid w:val="00D20C51"/>
    <w:rsid w:val="00D23828"/>
    <w:rsid w:val="00D2418C"/>
    <w:rsid w:val="00D27A75"/>
    <w:rsid w:val="00D30B8B"/>
    <w:rsid w:val="00D30CB4"/>
    <w:rsid w:val="00D31444"/>
    <w:rsid w:val="00D33B8B"/>
    <w:rsid w:val="00D3428E"/>
    <w:rsid w:val="00D34F4B"/>
    <w:rsid w:val="00D35257"/>
    <w:rsid w:val="00D363E5"/>
    <w:rsid w:val="00D411FA"/>
    <w:rsid w:val="00D435CF"/>
    <w:rsid w:val="00D44E8C"/>
    <w:rsid w:val="00D45305"/>
    <w:rsid w:val="00D45552"/>
    <w:rsid w:val="00D46985"/>
    <w:rsid w:val="00D46E15"/>
    <w:rsid w:val="00D51401"/>
    <w:rsid w:val="00D529B0"/>
    <w:rsid w:val="00D560C8"/>
    <w:rsid w:val="00D60D6E"/>
    <w:rsid w:val="00D61823"/>
    <w:rsid w:val="00D625E9"/>
    <w:rsid w:val="00D660C8"/>
    <w:rsid w:val="00D662E5"/>
    <w:rsid w:val="00D66960"/>
    <w:rsid w:val="00D66A35"/>
    <w:rsid w:val="00D71855"/>
    <w:rsid w:val="00D72DF7"/>
    <w:rsid w:val="00D73591"/>
    <w:rsid w:val="00D7552B"/>
    <w:rsid w:val="00D7568A"/>
    <w:rsid w:val="00D75A4C"/>
    <w:rsid w:val="00D80332"/>
    <w:rsid w:val="00D8233D"/>
    <w:rsid w:val="00D84EE3"/>
    <w:rsid w:val="00D903F8"/>
    <w:rsid w:val="00D915CB"/>
    <w:rsid w:val="00D945BB"/>
    <w:rsid w:val="00D94FDA"/>
    <w:rsid w:val="00D96F07"/>
    <w:rsid w:val="00DA14F4"/>
    <w:rsid w:val="00DA1D5A"/>
    <w:rsid w:val="00DA6568"/>
    <w:rsid w:val="00DA74C6"/>
    <w:rsid w:val="00DA7858"/>
    <w:rsid w:val="00DB6A49"/>
    <w:rsid w:val="00DB6DE7"/>
    <w:rsid w:val="00DC1B60"/>
    <w:rsid w:val="00DC61B1"/>
    <w:rsid w:val="00DD3B1D"/>
    <w:rsid w:val="00DD4098"/>
    <w:rsid w:val="00DD6425"/>
    <w:rsid w:val="00DE1B0D"/>
    <w:rsid w:val="00DE308D"/>
    <w:rsid w:val="00DE53A6"/>
    <w:rsid w:val="00DE68CD"/>
    <w:rsid w:val="00DE6AD3"/>
    <w:rsid w:val="00DE7855"/>
    <w:rsid w:val="00DF1376"/>
    <w:rsid w:val="00DF787E"/>
    <w:rsid w:val="00E021D3"/>
    <w:rsid w:val="00E037D8"/>
    <w:rsid w:val="00E044B1"/>
    <w:rsid w:val="00E06AA8"/>
    <w:rsid w:val="00E06FF6"/>
    <w:rsid w:val="00E12036"/>
    <w:rsid w:val="00E13DB3"/>
    <w:rsid w:val="00E16D2F"/>
    <w:rsid w:val="00E17255"/>
    <w:rsid w:val="00E20535"/>
    <w:rsid w:val="00E23AE2"/>
    <w:rsid w:val="00E24372"/>
    <w:rsid w:val="00E267F7"/>
    <w:rsid w:val="00E277A9"/>
    <w:rsid w:val="00E32076"/>
    <w:rsid w:val="00E3260E"/>
    <w:rsid w:val="00E332C7"/>
    <w:rsid w:val="00E40496"/>
    <w:rsid w:val="00E40867"/>
    <w:rsid w:val="00E42BB0"/>
    <w:rsid w:val="00E42BDC"/>
    <w:rsid w:val="00E43F81"/>
    <w:rsid w:val="00E45AB2"/>
    <w:rsid w:val="00E53AD1"/>
    <w:rsid w:val="00E54AA5"/>
    <w:rsid w:val="00E551D7"/>
    <w:rsid w:val="00E5549D"/>
    <w:rsid w:val="00E67613"/>
    <w:rsid w:val="00E7117D"/>
    <w:rsid w:val="00E7132B"/>
    <w:rsid w:val="00E73A2E"/>
    <w:rsid w:val="00E756B4"/>
    <w:rsid w:val="00E76125"/>
    <w:rsid w:val="00E801D4"/>
    <w:rsid w:val="00E82888"/>
    <w:rsid w:val="00E8367A"/>
    <w:rsid w:val="00E837CB"/>
    <w:rsid w:val="00E83BAE"/>
    <w:rsid w:val="00E845C7"/>
    <w:rsid w:val="00E90446"/>
    <w:rsid w:val="00E92A66"/>
    <w:rsid w:val="00E938C9"/>
    <w:rsid w:val="00E939EA"/>
    <w:rsid w:val="00E93C24"/>
    <w:rsid w:val="00E94A17"/>
    <w:rsid w:val="00E95750"/>
    <w:rsid w:val="00EA56B0"/>
    <w:rsid w:val="00EA697C"/>
    <w:rsid w:val="00EA69A9"/>
    <w:rsid w:val="00EB1182"/>
    <w:rsid w:val="00EB1663"/>
    <w:rsid w:val="00EB254B"/>
    <w:rsid w:val="00EB26AD"/>
    <w:rsid w:val="00EB377E"/>
    <w:rsid w:val="00EC0352"/>
    <w:rsid w:val="00EC0FDC"/>
    <w:rsid w:val="00ED4288"/>
    <w:rsid w:val="00EE0855"/>
    <w:rsid w:val="00EE10C7"/>
    <w:rsid w:val="00EE319F"/>
    <w:rsid w:val="00EE424F"/>
    <w:rsid w:val="00EE4B90"/>
    <w:rsid w:val="00EE5383"/>
    <w:rsid w:val="00EE58E0"/>
    <w:rsid w:val="00EF0554"/>
    <w:rsid w:val="00EF1675"/>
    <w:rsid w:val="00EF3729"/>
    <w:rsid w:val="00EF3B82"/>
    <w:rsid w:val="00EF4180"/>
    <w:rsid w:val="00EF6B6E"/>
    <w:rsid w:val="00EF73BC"/>
    <w:rsid w:val="00F00301"/>
    <w:rsid w:val="00F010B5"/>
    <w:rsid w:val="00F01B1C"/>
    <w:rsid w:val="00F01F84"/>
    <w:rsid w:val="00F03766"/>
    <w:rsid w:val="00F05131"/>
    <w:rsid w:val="00F15C61"/>
    <w:rsid w:val="00F15D96"/>
    <w:rsid w:val="00F17C30"/>
    <w:rsid w:val="00F204EC"/>
    <w:rsid w:val="00F2636A"/>
    <w:rsid w:val="00F2739E"/>
    <w:rsid w:val="00F31085"/>
    <w:rsid w:val="00F32DD6"/>
    <w:rsid w:val="00F343F0"/>
    <w:rsid w:val="00F34E2D"/>
    <w:rsid w:val="00F36641"/>
    <w:rsid w:val="00F419B8"/>
    <w:rsid w:val="00F45E57"/>
    <w:rsid w:val="00F461FB"/>
    <w:rsid w:val="00F46EC5"/>
    <w:rsid w:val="00F50AEB"/>
    <w:rsid w:val="00F56877"/>
    <w:rsid w:val="00F610E7"/>
    <w:rsid w:val="00F6625D"/>
    <w:rsid w:val="00F66584"/>
    <w:rsid w:val="00F70470"/>
    <w:rsid w:val="00F72657"/>
    <w:rsid w:val="00F72B8E"/>
    <w:rsid w:val="00F72D6C"/>
    <w:rsid w:val="00F73715"/>
    <w:rsid w:val="00F7483E"/>
    <w:rsid w:val="00F771D9"/>
    <w:rsid w:val="00F8086E"/>
    <w:rsid w:val="00F832E2"/>
    <w:rsid w:val="00F84D5F"/>
    <w:rsid w:val="00F857E9"/>
    <w:rsid w:val="00F910B0"/>
    <w:rsid w:val="00F92ED1"/>
    <w:rsid w:val="00FA0FC4"/>
    <w:rsid w:val="00FA1360"/>
    <w:rsid w:val="00FA2058"/>
    <w:rsid w:val="00FA277D"/>
    <w:rsid w:val="00FA37B0"/>
    <w:rsid w:val="00FA4BB3"/>
    <w:rsid w:val="00FA5096"/>
    <w:rsid w:val="00FB0AB8"/>
    <w:rsid w:val="00FB4C35"/>
    <w:rsid w:val="00FB4FE7"/>
    <w:rsid w:val="00FB5983"/>
    <w:rsid w:val="00FB69FF"/>
    <w:rsid w:val="00FC01C1"/>
    <w:rsid w:val="00FC2DE4"/>
    <w:rsid w:val="00FC41AA"/>
    <w:rsid w:val="00FC5A23"/>
    <w:rsid w:val="00FD365E"/>
    <w:rsid w:val="00FD3A72"/>
    <w:rsid w:val="00FD5331"/>
    <w:rsid w:val="00FD7F5A"/>
    <w:rsid w:val="00FE0335"/>
    <w:rsid w:val="00FE1892"/>
    <w:rsid w:val="00FE19AF"/>
    <w:rsid w:val="00FE1FC8"/>
    <w:rsid w:val="00FE2367"/>
    <w:rsid w:val="00FE2ABD"/>
    <w:rsid w:val="00FE3723"/>
    <w:rsid w:val="00FE44AB"/>
    <w:rsid w:val="00FE71DE"/>
    <w:rsid w:val="00FF1DF2"/>
    <w:rsid w:val="00FF3170"/>
    <w:rsid w:val="00FF59EA"/>
    <w:rsid w:val="00FF61F4"/>
    <w:rsid w:val="00FF7CFF"/>
    <w:rsid w:val="010BDFDA"/>
    <w:rsid w:val="154A9035"/>
    <w:rsid w:val="69028E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FB7B"/>
  <w15:chartTrackingRefBased/>
  <w15:docId w15:val="{949F3F96-B635-4510-982D-58D92A54ED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0E7"/>
  </w:style>
  <w:style w:type="paragraph" w:styleId="Heading1">
    <w:name w:val="heading 1"/>
    <w:aliases w:val="Section Heading"/>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Task Heading"/>
    <w:basedOn w:val="Normal"/>
    <w:next w:val="Normal"/>
    <w:link w:val="Heading3Char"/>
    <w:uiPriority w:val="9"/>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475B"/>
    <w:pPr>
      <w:keepNext/>
      <w:keepLines/>
      <w:spacing w:before="40" w:after="180" w:line="24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Status In Progress"/>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aliases w:val="Section Heading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6B2BE4"/>
    <w:rPr>
      <w:rFonts w:ascii="Segoe UI" w:hAnsi="Segoe UI"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6B2BE4"/>
    <w:rPr>
      <w:rFonts w:ascii="Segoe UI" w:hAnsi="Segoe UI" w:cs="Segoe UI"/>
      <w:b/>
      <w:bCs/>
      <w:sz w:val="24"/>
      <w:szCs w:val="24"/>
    </w:rPr>
  </w:style>
  <w:style w:type="character" w:customStyle="1" w:styleId="Heading3Char">
    <w:name w:val="Heading 3 Char"/>
    <w:aliases w:val="Task Heading Char"/>
    <w:basedOn w:val="DefaultParagraphFont"/>
    <w:link w:val="Heading3"/>
    <w:uiPriority w:val="9"/>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aliases w:val="TOC Item"/>
    <w:basedOn w:val="Normal"/>
    <w:next w:val="Normal"/>
    <w:link w:val="TOC1Char"/>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qFormat/>
    <w:rsid w:val="006B2BE4"/>
    <w:rPr>
      <w:color w:val="0563C1" w:themeColor="hyperlink"/>
      <w:u w:val="single"/>
    </w:rPr>
  </w:style>
  <w:style w:type="paragraph" w:customStyle="1" w:styleId="ILSectionTitle">
    <w:name w:val="IL_SectionTitle"/>
    <w:basedOn w:val="ILSubTitle"/>
    <w:link w:val="ILSectionTitleChar"/>
    <w:qFormat/>
    <w:rsid w:val="001E1894"/>
    <w:rPr>
      <w:rFonts w:ascii="Segoe UI Semibold" w:hAnsi="Segoe UI Semibold"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D94F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94FDA"/>
  </w:style>
  <w:style w:type="character" w:customStyle="1" w:styleId="eop">
    <w:name w:val="eop"/>
    <w:basedOn w:val="DefaultParagraphFont"/>
    <w:rsid w:val="00D94FDA"/>
  </w:style>
  <w:style w:type="character" w:styleId="Emphasis">
    <w:name w:val="Emphasis"/>
    <w:basedOn w:val="DefaultParagraphFont"/>
    <w:uiPriority w:val="20"/>
    <w:qFormat/>
    <w:rsid w:val="005F5F2E"/>
    <w:rPr>
      <w:i/>
      <w:iCs/>
    </w:rPr>
  </w:style>
  <w:style w:type="character" w:styleId="UnresolvedMention">
    <w:name w:val="Unresolved Mention"/>
    <w:basedOn w:val="DefaultParagraphFont"/>
    <w:uiPriority w:val="99"/>
    <w:semiHidden/>
    <w:unhideWhenUsed/>
    <w:rsid w:val="00E267F7"/>
    <w:rPr>
      <w:color w:val="605E5C"/>
      <w:shd w:val="clear" w:color="auto" w:fill="E1DFDD"/>
    </w:rPr>
  </w:style>
  <w:style w:type="character" w:styleId="FollowedHyperlink">
    <w:name w:val="FollowedHyperlink"/>
    <w:basedOn w:val="DefaultParagraphFont"/>
    <w:uiPriority w:val="99"/>
    <w:semiHidden/>
    <w:unhideWhenUsed/>
    <w:rsid w:val="00E267F7"/>
    <w:rPr>
      <w:color w:val="954F72" w:themeColor="followedHyperlink"/>
      <w:u w:val="single"/>
    </w:rPr>
  </w:style>
  <w:style w:type="paragraph" w:customStyle="1" w:styleId="Step">
    <w:name w:val="Step"/>
    <w:basedOn w:val="Normal"/>
    <w:uiPriority w:val="99"/>
    <w:rsid w:val="0012469D"/>
    <w:pPr>
      <w:spacing w:before="180" w:after="180" w:line="240" w:lineRule="auto"/>
    </w:pPr>
  </w:style>
  <w:style w:type="character" w:customStyle="1" w:styleId="Heading4Char">
    <w:name w:val="Heading 4 Char"/>
    <w:basedOn w:val="DefaultParagraphFont"/>
    <w:link w:val="Heading4"/>
    <w:uiPriority w:val="9"/>
    <w:semiHidden/>
    <w:rsid w:val="00D1475B"/>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D1475B"/>
    <w:pPr>
      <w:spacing w:before="180" w:after="18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75B"/>
    <w:rPr>
      <w:rFonts w:ascii="Tahoma" w:hAnsi="Tahoma" w:cs="Tahoma"/>
      <w:sz w:val="16"/>
      <w:szCs w:val="16"/>
    </w:rPr>
  </w:style>
  <w:style w:type="paragraph" w:customStyle="1" w:styleId="ecxmsonormal">
    <w:name w:val="ecxmsonormal"/>
    <w:basedOn w:val="Normal"/>
    <w:uiPriority w:val="99"/>
    <w:semiHidden/>
    <w:rsid w:val="00D1475B"/>
    <w:pPr>
      <w:spacing w:before="180" w:after="324" w:line="240" w:lineRule="auto"/>
    </w:pPr>
    <w:rPr>
      <w:rFonts w:ascii="Times New Roman" w:eastAsia="Times New Roman" w:hAnsi="Times New Roman" w:cs="Times New Roman"/>
      <w:sz w:val="24"/>
      <w:szCs w:val="24"/>
    </w:rPr>
  </w:style>
  <w:style w:type="numbering" w:customStyle="1" w:styleId="Bullet">
    <w:name w:val="Bullet"/>
    <w:basedOn w:val="NoList"/>
    <w:rsid w:val="00D1475B"/>
    <w:pPr>
      <w:numPr>
        <w:numId w:val="31"/>
      </w:numPr>
    </w:pPr>
  </w:style>
  <w:style w:type="numbering" w:customStyle="1" w:styleId="BulletList">
    <w:name w:val="Bullet List"/>
    <w:basedOn w:val="NoList"/>
    <w:rsid w:val="00D1475B"/>
    <w:pPr>
      <w:numPr>
        <w:numId w:val="33"/>
      </w:numPr>
    </w:pPr>
  </w:style>
  <w:style w:type="numbering" w:customStyle="1" w:styleId="PETER">
    <w:name w:val="PETER"/>
    <w:basedOn w:val="NoList"/>
    <w:rsid w:val="00D1475B"/>
    <w:pPr>
      <w:numPr>
        <w:numId w:val="34"/>
      </w:numPr>
    </w:pPr>
  </w:style>
  <w:style w:type="character" w:customStyle="1" w:styleId="EmphasizeText">
    <w:name w:val="Emphasize Text"/>
    <w:basedOn w:val="DefaultParagraphFont"/>
    <w:qFormat/>
    <w:rsid w:val="00D1475B"/>
    <w:rPr>
      <w:b/>
      <w:bCs/>
    </w:rPr>
  </w:style>
  <w:style w:type="paragraph" w:customStyle="1" w:styleId="BulletItem">
    <w:name w:val="Bullet Item"/>
    <w:basedOn w:val="Normal"/>
    <w:uiPriority w:val="99"/>
    <w:rsid w:val="00D1475B"/>
    <w:pPr>
      <w:numPr>
        <w:numId w:val="32"/>
      </w:numPr>
      <w:spacing w:before="180" w:after="180" w:line="240" w:lineRule="auto"/>
      <w:ind w:left="511" w:hanging="284"/>
    </w:pPr>
  </w:style>
  <w:style w:type="paragraph" w:customStyle="1" w:styleId="CommentaryImportant">
    <w:name w:val="Commentary Important"/>
    <w:basedOn w:val="Commentary"/>
    <w:next w:val="Step"/>
    <w:rsid w:val="00D1475B"/>
    <w:rPr>
      <w:iCs/>
      <w:color w:val="ED7D31" w:themeColor="accent2"/>
    </w:rPr>
  </w:style>
  <w:style w:type="paragraph" w:styleId="TOC3">
    <w:name w:val="toc 3"/>
    <w:basedOn w:val="Normal"/>
    <w:next w:val="Normal"/>
    <w:autoRedefine/>
    <w:uiPriority w:val="39"/>
    <w:unhideWhenUsed/>
    <w:rsid w:val="00D1475B"/>
    <w:pPr>
      <w:spacing w:before="180" w:after="100" w:line="240" w:lineRule="auto"/>
      <w:ind w:left="440"/>
    </w:pPr>
  </w:style>
  <w:style w:type="paragraph" w:customStyle="1" w:styleId="LabDuration">
    <w:name w:val="Lab Duration"/>
    <w:basedOn w:val="Normal"/>
    <w:next w:val="Normal"/>
    <w:link w:val="LabDurationChar"/>
    <w:uiPriority w:val="99"/>
    <w:rsid w:val="00D1475B"/>
    <w:pPr>
      <w:spacing w:before="180" w:after="180" w:line="240" w:lineRule="auto"/>
    </w:pPr>
    <w:rPr>
      <w:b/>
    </w:rPr>
  </w:style>
  <w:style w:type="table" w:customStyle="1" w:styleId="ListTable4-Accent11">
    <w:name w:val="List Table 4 - Accent 11"/>
    <w:basedOn w:val="TableNormal"/>
    <w:next w:val="ListTable4-Accent1"/>
    <w:uiPriority w:val="49"/>
    <w:rsid w:val="00D1475B"/>
    <w:pPr>
      <w:spacing w:after="0" w:line="240" w:lineRule="auto"/>
    </w:pPr>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1475B"/>
    <w:pPr>
      <w:spacing w:after="0" w:line="240" w:lineRule="auto"/>
    </w:pPr>
    <w:rPr>
      <w:rFonts w:ascii="Arial" w:hAnsi="Arial"/>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D1475B"/>
    <w:rPr>
      <w:b/>
    </w:rPr>
  </w:style>
  <w:style w:type="table" w:styleId="ListTable4-Accent1">
    <w:name w:val="List Table 4 Accent 1"/>
    <w:basedOn w:val="TableNormal"/>
    <w:uiPriority w:val="49"/>
    <w:rsid w:val="00D1475B"/>
    <w:pPr>
      <w:spacing w:after="0" w:line="240" w:lineRule="auto"/>
    </w:pPr>
    <w:rPr>
      <w:rFonts w:ascii="Arial" w:hAnsi="Ari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1475B"/>
    <w:pPr>
      <w:spacing w:after="0" w:line="240" w:lineRule="auto"/>
    </w:pPr>
    <w:rPr>
      <w:rFonts w:ascii="Arial" w:hAnsi="Ari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aliases w:val="Caption full column"/>
    <w:next w:val="Normal"/>
    <w:uiPriority w:val="35"/>
    <w:semiHidden/>
    <w:unhideWhenUsed/>
    <w:rsid w:val="00D1475B"/>
    <w:pPr>
      <w:spacing w:after="200" w:line="240" w:lineRule="auto"/>
    </w:pPr>
    <w:rPr>
      <w:rFonts w:ascii="Arial" w:hAnsi="Arial"/>
      <w:i/>
      <w:iCs/>
      <w:color w:val="44546A" w:themeColor="text2"/>
      <w:sz w:val="18"/>
      <w:szCs w:val="18"/>
    </w:rPr>
  </w:style>
  <w:style w:type="numbering" w:customStyle="1" w:styleId="XXXXXXXX">
    <w:name w:val="XXXXXXXX"/>
    <w:uiPriority w:val="99"/>
    <w:rsid w:val="00D1475B"/>
    <w:pPr>
      <w:numPr>
        <w:numId w:val="26"/>
      </w:numPr>
    </w:pPr>
  </w:style>
  <w:style w:type="paragraph" w:customStyle="1" w:styleId="StepCodeHeader">
    <w:name w:val="Step Code Header"/>
    <w:basedOn w:val="Normal"/>
    <w:next w:val="Normal"/>
    <w:qFormat/>
    <w:rsid w:val="00D1475B"/>
    <w:pPr>
      <w:numPr>
        <w:ilvl w:val="1"/>
        <w:numId w:val="35"/>
      </w:numPr>
      <w:pBdr>
        <w:bottom w:val="single" w:sz="2" w:space="1" w:color="C8CDDE"/>
      </w:pBdr>
      <w:shd w:val="clear" w:color="auto" w:fill="EFEFF7"/>
      <w:spacing w:before="120" w:after="0" w:line="276" w:lineRule="auto"/>
      <w:ind w:left="397"/>
    </w:pPr>
    <w:rPr>
      <w:rFonts w:asciiTheme="majorHAnsi" w:eastAsiaTheme="minorEastAsia" w:hAnsiTheme="majorHAnsi"/>
      <w:b/>
      <w:color w:val="000000" w:themeColor="text1" w:themeShade="BF"/>
      <w:lang w:bidi="en-US"/>
    </w:rPr>
  </w:style>
  <w:style w:type="table" w:customStyle="1" w:styleId="WhitePaperTableStyle">
    <w:name w:val="White Paper Table Style"/>
    <w:basedOn w:val="TableNormal"/>
    <w:uiPriority w:val="99"/>
    <w:qFormat/>
    <w:rsid w:val="00D1475B"/>
    <w:pPr>
      <w:spacing w:after="0" w:line="240" w:lineRule="auto"/>
    </w:pPr>
    <w:rPr>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numbering" w:customStyle="1" w:styleId="Tablebullet">
    <w:name w:val="Table bullet"/>
    <w:basedOn w:val="NoList"/>
    <w:rsid w:val="00D1475B"/>
    <w:pPr>
      <w:numPr>
        <w:numId w:val="27"/>
      </w:numPr>
    </w:pPr>
  </w:style>
  <w:style w:type="numbering" w:customStyle="1" w:styleId="Tablebullets">
    <w:name w:val="Table bullets"/>
    <w:basedOn w:val="NoList"/>
    <w:rsid w:val="00D1475B"/>
    <w:pPr>
      <w:numPr>
        <w:numId w:val="28"/>
      </w:numPr>
    </w:pPr>
  </w:style>
  <w:style w:type="numbering" w:customStyle="1" w:styleId="StyleTablebulletOutlinenumberedBody">
    <w:name w:val="Style Table bullet + Outline numbered +Body"/>
    <w:basedOn w:val="NoList"/>
    <w:rsid w:val="00D1475B"/>
    <w:pPr>
      <w:numPr>
        <w:numId w:val="29"/>
      </w:numPr>
    </w:pPr>
  </w:style>
  <w:style w:type="numbering" w:customStyle="1" w:styleId="StyleTablebulletOutlinenumberedBody1">
    <w:name w:val="Style Table bullet + Outline numbered +Body1"/>
    <w:basedOn w:val="NoList"/>
    <w:rsid w:val="00D1475B"/>
    <w:pPr>
      <w:numPr>
        <w:numId w:val="30"/>
      </w:numPr>
    </w:pPr>
  </w:style>
  <w:style w:type="paragraph" w:customStyle="1" w:styleId="StepCodeText">
    <w:name w:val="Step Code Text"/>
    <w:next w:val="Step"/>
    <w:qFormat/>
    <w:rsid w:val="00D1475B"/>
    <w:pPr>
      <w:numPr>
        <w:ilvl w:val="1"/>
        <w:numId w:val="36"/>
      </w:numPr>
      <w:pBdr>
        <w:top w:val="single" w:sz="2" w:space="1" w:color="FFFFFF"/>
        <w:bottom w:val="single" w:sz="2" w:space="1" w:color="D5D5D3"/>
      </w:pBdr>
      <w:shd w:val="clear" w:color="auto" w:fill="F7F7FF"/>
      <w:autoSpaceDE w:val="0"/>
      <w:autoSpaceDN w:val="0"/>
      <w:adjustRightInd w:val="0"/>
      <w:spacing w:after="0" w:line="260" w:lineRule="atLeast"/>
      <w:ind w:left="397"/>
      <w:contextualSpacing/>
    </w:pPr>
    <w:rPr>
      <w:rFonts w:ascii="Consolas" w:eastAsia="Times New Roman" w:hAnsi="Consolas"/>
      <w:sz w:val="20"/>
      <w:lang w:bidi="en-US"/>
    </w:rPr>
  </w:style>
  <w:style w:type="paragraph" w:styleId="Revision">
    <w:name w:val="Revision"/>
    <w:hidden/>
    <w:uiPriority w:val="99"/>
    <w:semiHidden/>
    <w:rsid w:val="00D1475B"/>
    <w:pPr>
      <w:spacing w:after="0" w:line="240" w:lineRule="auto"/>
    </w:pPr>
    <w:rPr>
      <w:rFonts w:ascii="Arial" w:hAnsi="Arial"/>
    </w:rPr>
  </w:style>
  <w:style w:type="character" w:styleId="PlaceholderText">
    <w:name w:val="Placeholder Text"/>
    <w:basedOn w:val="DefaultParagraphFont"/>
    <w:uiPriority w:val="99"/>
    <w:semiHidden/>
    <w:rsid w:val="00D1475B"/>
    <w:rPr>
      <w:color w:val="808080"/>
    </w:rPr>
  </w:style>
  <w:style w:type="table" w:customStyle="1" w:styleId="Lesson">
    <w:name w:val="Lesson"/>
    <w:basedOn w:val="TableProfessional"/>
    <w:uiPriority w:val="99"/>
    <w:qFormat/>
    <w:rsid w:val="00D1475B"/>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Light SemiConde" w:eastAsia="Times New Roman" w:hAnsi="Bahnschrift SemiLight SemiCond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D1475B"/>
    <w:pPr>
      <w:spacing w:after="0" w:line="240" w:lineRule="auto"/>
    </w:pPr>
    <w:rPr>
      <w:rFonts w:ascii="Arial" w:hAnsi="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1475B"/>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Light SemiConde" w:eastAsia="Times New Roman" w:hAnsi="Bahnschrift SemiLight SemiCond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D1475B"/>
    <w:rPr>
      <w:rFonts w:ascii="Segoe UI Semibold" w:hAnsi="Segoe UI Semibold"/>
      <w:sz w:val="24"/>
    </w:rPr>
  </w:style>
  <w:style w:type="paragraph" w:customStyle="1" w:styleId="Commentary">
    <w:name w:val="Commentary"/>
    <w:basedOn w:val="Normal"/>
    <w:qFormat/>
    <w:rsid w:val="00D1475B"/>
    <w:pPr>
      <w:spacing w:before="120" w:after="240" w:line="240" w:lineRule="auto"/>
    </w:pPr>
    <w:rPr>
      <w:rFonts w:eastAsia="Times New Roman" w:cs="Times New Roman"/>
      <w:i/>
      <w:szCs w:val="20"/>
    </w:rPr>
  </w:style>
  <w:style w:type="paragraph" w:styleId="HTMLPreformatted">
    <w:name w:val="HTML Preformatted"/>
    <w:basedOn w:val="Normal"/>
    <w:link w:val="HTMLPreformattedChar"/>
    <w:uiPriority w:val="99"/>
    <w:semiHidden/>
    <w:unhideWhenUsed/>
    <w:rsid w:val="00D14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475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D1475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D1475B"/>
    <w:rPr>
      <w:sz w:val="16"/>
      <w:szCs w:val="16"/>
    </w:rPr>
  </w:style>
  <w:style w:type="paragraph" w:styleId="CommentText">
    <w:name w:val="annotation text"/>
    <w:basedOn w:val="Normal"/>
    <w:link w:val="CommentTextChar"/>
    <w:uiPriority w:val="99"/>
    <w:unhideWhenUsed/>
    <w:rsid w:val="00D1475B"/>
    <w:pPr>
      <w:spacing w:before="180" w:after="180" w:line="240" w:lineRule="auto"/>
    </w:pPr>
    <w:rPr>
      <w:sz w:val="20"/>
      <w:szCs w:val="20"/>
    </w:rPr>
  </w:style>
  <w:style w:type="character" w:customStyle="1" w:styleId="CommentTextChar">
    <w:name w:val="Comment Text Char"/>
    <w:basedOn w:val="DefaultParagraphFont"/>
    <w:link w:val="CommentText"/>
    <w:uiPriority w:val="99"/>
    <w:rsid w:val="00D1475B"/>
    <w:rPr>
      <w:sz w:val="20"/>
      <w:szCs w:val="20"/>
    </w:rPr>
  </w:style>
  <w:style w:type="paragraph" w:styleId="CommentSubject">
    <w:name w:val="annotation subject"/>
    <w:basedOn w:val="CommentText"/>
    <w:next w:val="CommentText"/>
    <w:link w:val="CommentSubjectChar"/>
    <w:uiPriority w:val="99"/>
    <w:semiHidden/>
    <w:unhideWhenUsed/>
    <w:rsid w:val="00D1475B"/>
    <w:rPr>
      <w:b/>
      <w:bCs/>
    </w:rPr>
  </w:style>
  <w:style w:type="character" w:customStyle="1" w:styleId="CommentSubjectChar">
    <w:name w:val="Comment Subject Char"/>
    <w:basedOn w:val="CommentTextChar"/>
    <w:link w:val="CommentSubject"/>
    <w:uiPriority w:val="99"/>
    <w:semiHidden/>
    <w:rsid w:val="00D1475B"/>
    <w:rPr>
      <w:b/>
      <w:bCs/>
      <w:sz w:val="20"/>
      <w:szCs w:val="20"/>
    </w:rPr>
  </w:style>
  <w:style w:type="table" w:customStyle="1" w:styleId="ppTableGrid">
    <w:name w:val="pp Table Grid"/>
    <w:basedOn w:val="TableNormal"/>
    <w:rsid w:val="00D1475B"/>
    <w:pPr>
      <w:spacing w:before="340" w:after="0" w:line="240" w:lineRule="auto"/>
    </w:pPr>
    <w:rPr>
      <w:rFonts w:ascii="Arial" w:eastAsia="Times New Roman" w:hAnsi="Arial"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D1475B"/>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D1475B"/>
    <w:pPr>
      <w:spacing w:before="40" w:after="40" w:line="240" w:lineRule="auto"/>
    </w:pPr>
    <w:rPr>
      <w:rFonts w:eastAsia="Times New Roman" w:cs="Times New Roman"/>
      <w:b/>
      <w:bCs/>
      <w:color w:val="000000" w:themeColor="text1" w:themeShade="80"/>
    </w:rPr>
  </w:style>
  <w:style w:type="paragraph" w:customStyle="1" w:styleId="StepImage">
    <w:name w:val="Step Image"/>
    <w:basedOn w:val="Image"/>
    <w:next w:val="Step"/>
    <w:qFormat/>
    <w:rsid w:val="00D1475B"/>
    <w:pPr>
      <w:ind w:left="397"/>
    </w:pPr>
  </w:style>
  <w:style w:type="paragraph" w:customStyle="1" w:styleId="StepCommentary">
    <w:name w:val="Step Commentary"/>
    <w:basedOn w:val="Commentary"/>
    <w:next w:val="Step"/>
    <w:rsid w:val="00D1475B"/>
    <w:pPr>
      <w:ind w:left="397"/>
    </w:pPr>
    <w:rPr>
      <w:iCs/>
    </w:rPr>
  </w:style>
  <w:style w:type="paragraph" w:customStyle="1" w:styleId="StepCommentaryImportant">
    <w:name w:val="Step Commentary Important"/>
    <w:basedOn w:val="CommentaryImportant"/>
    <w:next w:val="Step"/>
    <w:rsid w:val="00D1475B"/>
    <w:pPr>
      <w:ind w:left="397"/>
    </w:pPr>
  </w:style>
  <w:style w:type="paragraph" w:customStyle="1" w:styleId="VersionText">
    <w:name w:val="Version Text"/>
    <w:basedOn w:val="Normal"/>
    <w:rsid w:val="00D1475B"/>
    <w:pPr>
      <w:spacing w:before="120" w:after="120" w:line="240" w:lineRule="auto"/>
    </w:pPr>
    <w:rPr>
      <w:rFonts w:eastAsia="Times New Roman" w:cs="Times New Roman"/>
      <w:sz w:val="18"/>
      <w:szCs w:val="20"/>
    </w:rPr>
  </w:style>
  <w:style w:type="paragraph" w:customStyle="1" w:styleId="StepBullet">
    <w:name w:val="Step Bullet"/>
    <w:basedOn w:val="Step"/>
    <w:uiPriority w:val="99"/>
    <w:rsid w:val="00D1475B"/>
    <w:pPr>
      <w:numPr>
        <w:numId w:val="37"/>
      </w:numPr>
      <w:ind w:left="681" w:hanging="284"/>
    </w:pPr>
  </w:style>
  <w:style w:type="character" w:customStyle="1" w:styleId="EmphasizeUnderlineText">
    <w:name w:val="Emphasize Underline Text"/>
    <w:basedOn w:val="EmphasizeText"/>
    <w:rsid w:val="00D1475B"/>
    <w:rPr>
      <w:b/>
      <w:bCs/>
      <w:u w:val="single"/>
    </w:rPr>
  </w:style>
  <w:style w:type="paragraph" w:styleId="Header">
    <w:name w:val="header"/>
    <w:basedOn w:val="Normal"/>
    <w:link w:val="HeaderChar"/>
    <w:uiPriority w:val="99"/>
    <w:unhideWhenUsed/>
    <w:rsid w:val="00D1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75B"/>
  </w:style>
  <w:style w:type="paragraph" w:styleId="Footer">
    <w:name w:val="footer"/>
    <w:basedOn w:val="Normal"/>
    <w:link w:val="FooterChar"/>
    <w:uiPriority w:val="99"/>
    <w:unhideWhenUsed/>
    <w:rsid w:val="00D1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75B"/>
  </w:style>
  <w:style w:type="paragraph" w:customStyle="1" w:styleId="StepNumber">
    <w:name w:val="Step Number"/>
    <w:basedOn w:val="Normal"/>
    <w:qFormat/>
    <w:rsid w:val="00D1475B"/>
    <w:pPr>
      <w:numPr>
        <w:numId w:val="38"/>
      </w:numPr>
      <w:spacing w:after="120" w:line="240" w:lineRule="auto"/>
    </w:pPr>
    <w:rPr>
      <w:lang w:val="en-AU"/>
    </w:rPr>
  </w:style>
  <w:style w:type="paragraph" w:customStyle="1" w:styleId="StepMessage">
    <w:name w:val="Step Message"/>
    <w:basedOn w:val="Normal"/>
    <w:next w:val="StepNumber"/>
    <w:qFormat/>
    <w:rsid w:val="00D1475B"/>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after="240" w:line="240" w:lineRule="auto"/>
      <w:ind w:left="1758"/>
    </w:pPr>
    <w:rPr>
      <w:lang w:val="en-AU"/>
    </w:rPr>
  </w:style>
  <w:style w:type="table" w:styleId="GridTable1Light">
    <w:name w:val="Grid Table 1 Light"/>
    <w:basedOn w:val="TableNormal"/>
    <w:uiPriority w:val="46"/>
    <w:rsid w:val="00D1475B"/>
    <w:pPr>
      <w:spacing w:after="0" w:line="240" w:lineRule="auto"/>
    </w:pPr>
    <w:rPr>
      <w:rFonts w:ascii="Arial" w:hAnsi="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475B"/>
    <w:pPr>
      <w:spacing w:after="0" w:line="240" w:lineRule="auto"/>
    </w:pPr>
    <w:rPr>
      <w:rFonts w:ascii="Arial" w:hAnsi="Ari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1475B"/>
    <w:pPr>
      <w:spacing w:after="0" w:line="240" w:lineRule="auto"/>
    </w:pPr>
    <w:rPr>
      <w:rFonts w:ascii="Arial" w:hAnsi="Ari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1">
    <w:name w:val="Style1"/>
    <w:basedOn w:val="Normal"/>
    <w:link w:val="Style1Char"/>
    <w:qFormat/>
    <w:rsid w:val="00A420B8"/>
    <w:rPr>
      <w:rFonts w:ascii="Segoe UI Semibold" w:hAnsi="Segoe UI Semibold"/>
      <w:color w:val="4472C4" w:themeColor="accent1"/>
    </w:rPr>
  </w:style>
  <w:style w:type="character" w:customStyle="1" w:styleId="Style1Char">
    <w:name w:val="Style1 Char"/>
    <w:basedOn w:val="DefaultParagraphFont"/>
    <w:link w:val="Style1"/>
    <w:rsid w:val="00A420B8"/>
    <w:rPr>
      <w:rFonts w:ascii="Segoe UI Semibold" w:hAnsi="Segoe UI Semibold"/>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260786">
      <w:bodyDiv w:val="1"/>
      <w:marLeft w:val="0"/>
      <w:marRight w:val="0"/>
      <w:marTop w:val="0"/>
      <w:marBottom w:val="0"/>
      <w:divBdr>
        <w:top w:val="none" w:sz="0" w:space="0" w:color="auto"/>
        <w:left w:val="none" w:sz="0" w:space="0" w:color="auto"/>
        <w:bottom w:val="none" w:sz="0" w:space="0" w:color="auto"/>
        <w:right w:val="none" w:sz="0" w:space="0" w:color="auto"/>
      </w:divBdr>
      <w:divsChild>
        <w:div w:id="883642684">
          <w:marLeft w:val="0"/>
          <w:marRight w:val="0"/>
          <w:marTop w:val="0"/>
          <w:marBottom w:val="0"/>
          <w:divBdr>
            <w:top w:val="none" w:sz="0" w:space="0" w:color="auto"/>
            <w:left w:val="none" w:sz="0" w:space="0" w:color="auto"/>
            <w:bottom w:val="none" w:sz="0" w:space="0" w:color="auto"/>
            <w:right w:val="none" w:sz="0" w:space="0" w:color="auto"/>
          </w:divBdr>
          <w:divsChild>
            <w:div w:id="703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5506">
      <w:bodyDiv w:val="1"/>
      <w:marLeft w:val="0"/>
      <w:marRight w:val="0"/>
      <w:marTop w:val="0"/>
      <w:marBottom w:val="0"/>
      <w:divBdr>
        <w:top w:val="none" w:sz="0" w:space="0" w:color="auto"/>
        <w:left w:val="none" w:sz="0" w:space="0" w:color="auto"/>
        <w:bottom w:val="none" w:sz="0" w:space="0" w:color="auto"/>
        <w:right w:val="none" w:sz="0" w:space="0" w:color="auto"/>
      </w:divBdr>
      <w:divsChild>
        <w:div w:id="2050373747">
          <w:marLeft w:val="0"/>
          <w:marRight w:val="0"/>
          <w:marTop w:val="0"/>
          <w:marBottom w:val="0"/>
          <w:divBdr>
            <w:top w:val="none" w:sz="0" w:space="0" w:color="auto"/>
            <w:left w:val="none" w:sz="0" w:space="0" w:color="auto"/>
            <w:bottom w:val="none" w:sz="0" w:space="0" w:color="auto"/>
            <w:right w:val="none" w:sz="0" w:space="0" w:color="auto"/>
          </w:divBdr>
          <w:divsChild>
            <w:div w:id="13013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customXml" Target="ink/ink3.xml"/><Relationship Id="rId42" Type="http://schemas.openxmlformats.org/officeDocument/2006/relationships/image" Target="media/image25.png"/><Relationship Id="rId63" Type="http://schemas.openxmlformats.org/officeDocument/2006/relationships/image" Target="media/image44.png"/><Relationship Id="rId84" Type="http://schemas.openxmlformats.org/officeDocument/2006/relationships/hyperlink" Target="https://docs.microsoft.com/en-us/dynamics365/customer-service/create-workstreams?tabs=customerserviceadmincenter" TargetMode="External"/><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07" Type="http://schemas.openxmlformats.org/officeDocument/2006/relationships/image" Target="media/image85.png"/><Relationship Id="rId11" Type="http://schemas.openxmlformats.org/officeDocument/2006/relationships/image" Target="media/image2.png"/><Relationship Id="rId32" Type="http://schemas.openxmlformats.org/officeDocument/2006/relationships/image" Target="media/image15.png"/><Relationship Id="rId53" Type="http://schemas.openxmlformats.org/officeDocument/2006/relationships/image" Target="media/image35.png"/><Relationship Id="rId74" Type="http://schemas.openxmlformats.org/officeDocument/2006/relationships/image" Target="media/image55.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numbering" Target="numbering.xml"/><Relationship Id="rId95" Type="http://schemas.openxmlformats.org/officeDocument/2006/relationships/image" Target="media/image73.png"/><Relationship Id="rId160" Type="http://schemas.openxmlformats.org/officeDocument/2006/relationships/image" Target="media/image137.png"/><Relationship Id="rId181" Type="http://schemas.openxmlformats.org/officeDocument/2006/relationships/theme" Target="theme/theme1.xml"/><Relationship Id="rId22" Type="http://schemas.openxmlformats.org/officeDocument/2006/relationships/image" Target="media/image8.png"/><Relationship Id="rId43" Type="http://schemas.openxmlformats.org/officeDocument/2006/relationships/image" Target="media/image26.png"/><Relationship Id="rId64" Type="http://schemas.openxmlformats.org/officeDocument/2006/relationships/image" Target="media/image45.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3.png"/><Relationship Id="rId150" Type="http://schemas.openxmlformats.org/officeDocument/2006/relationships/image" Target="media/image127.png"/><Relationship Id="rId171" Type="http://schemas.openxmlformats.org/officeDocument/2006/relationships/image" Target="media/image148.png"/><Relationship Id="rId12" Type="http://schemas.openxmlformats.org/officeDocument/2006/relationships/hyperlink" Target="https://docs.microsoft.com/en-us/azure/health-bot/" TargetMode="External"/><Relationship Id="rId33" Type="http://schemas.openxmlformats.org/officeDocument/2006/relationships/image" Target="media/image16.png"/><Relationship Id="rId108" Type="http://schemas.openxmlformats.org/officeDocument/2006/relationships/image" Target="media/image86.png"/><Relationship Id="rId129" Type="http://schemas.openxmlformats.org/officeDocument/2006/relationships/image" Target="media/image106.png"/><Relationship Id="rId54" Type="http://schemas.openxmlformats.org/officeDocument/2006/relationships/image" Target="media/image36.png"/><Relationship Id="rId75" Type="http://schemas.openxmlformats.org/officeDocument/2006/relationships/hyperlink" Target="https://docs.microsoft.com/en-us/dynamics365/customer-service/queues-omnichannel?tabs=customerserviceadmincenter" TargetMode="External"/><Relationship Id="rId96" Type="http://schemas.openxmlformats.org/officeDocument/2006/relationships/image" Target="media/image74.png"/><Relationship Id="rId140" Type="http://schemas.openxmlformats.org/officeDocument/2006/relationships/image" Target="media/image117.png"/><Relationship Id="rId161" Type="http://schemas.openxmlformats.org/officeDocument/2006/relationships/image" Target="media/image138.png"/><Relationship Id="rId6" Type="http://schemas.openxmlformats.org/officeDocument/2006/relationships/styles" Target="styles.xml"/><Relationship Id="rId23" Type="http://schemas.openxmlformats.org/officeDocument/2006/relationships/image" Target="media/image9.png"/><Relationship Id="rId119" Type="http://schemas.openxmlformats.org/officeDocument/2006/relationships/image" Target="media/image96.png"/><Relationship Id="rId44" Type="http://schemas.openxmlformats.org/officeDocument/2006/relationships/image" Target="media/image27.png"/><Relationship Id="rId60" Type="http://schemas.openxmlformats.org/officeDocument/2006/relationships/hyperlink" Target="https://admin.powerplatform.microsoft.com/" TargetMode="External"/><Relationship Id="rId65" Type="http://schemas.openxmlformats.org/officeDocument/2006/relationships/image" Target="media/image46.png"/><Relationship Id="rId81" Type="http://schemas.openxmlformats.org/officeDocument/2006/relationships/image" Target="media/image60.png"/><Relationship Id="rId86" Type="http://schemas.openxmlformats.org/officeDocument/2006/relationships/image" Target="media/image64.png"/><Relationship Id="rId130" Type="http://schemas.openxmlformats.org/officeDocument/2006/relationships/image" Target="media/image107.png"/><Relationship Id="rId135" Type="http://schemas.openxmlformats.org/officeDocument/2006/relationships/image" Target="media/image112.png"/><Relationship Id="rId151" Type="http://schemas.openxmlformats.org/officeDocument/2006/relationships/image" Target="media/image128.png"/><Relationship Id="rId156" Type="http://schemas.openxmlformats.org/officeDocument/2006/relationships/image" Target="media/image133.png"/><Relationship Id="rId177" Type="http://schemas.openxmlformats.org/officeDocument/2006/relationships/image" Target="media/image154.png"/><Relationship Id="rId172" Type="http://schemas.openxmlformats.org/officeDocument/2006/relationships/image" Target="media/image149.png"/><Relationship Id="rId13" Type="http://schemas.openxmlformats.org/officeDocument/2006/relationships/hyperlink" Target="https://portal.azure.com/" TargetMode="External"/><Relationship Id="rId18" Type="http://schemas.openxmlformats.org/officeDocument/2006/relationships/image" Target="media/image6.png"/><Relationship Id="rId39" Type="http://schemas.openxmlformats.org/officeDocument/2006/relationships/image" Target="media/image22.png"/><Relationship Id="rId109" Type="http://schemas.openxmlformats.org/officeDocument/2006/relationships/image" Target="media/image87.png"/><Relationship Id="rId34" Type="http://schemas.openxmlformats.org/officeDocument/2006/relationships/image" Target="media/image17.png"/><Relationship Id="rId50" Type="http://schemas.openxmlformats.org/officeDocument/2006/relationships/hyperlink" Target="https://make.powerapps.com/" TargetMode="External"/><Relationship Id="rId55" Type="http://schemas.openxmlformats.org/officeDocument/2006/relationships/image" Target="media/image37.png"/><Relationship Id="rId76" Type="http://schemas.openxmlformats.org/officeDocument/2006/relationships/hyperlink" Target="http://make.powerapps.com" TargetMode="External"/><Relationship Id="rId97" Type="http://schemas.openxmlformats.org/officeDocument/2006/relationships/image" Target="media/image75.png"/><Relationship Id="rId104" Type="http://schemas.openxmlformats.org/officeDocument/2006/relationships/image" Target="media/image82.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7" Type="http://schemas.openxmlformats.org/officeDocument/2006/relationships/settings" Target="settings.xml"/><Relationship Id="rId71" Type="http://schemas.openxmlformats.org/officeDocument/2006/relationships/image" Target="media/image52.png"/><Relationship Id="rId92" Type="http://schemas.openxmlformats.org/officeDocument/2006/relationships/image" Target="media/image70.png"/><Relationship Id="rId162" Type="http://schemas.openxmlformats.org/officeDocument/2006/relationships/image" Target="media/image139.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10.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7.png"/><Relationship Id="rId87" Type="http://schemas.openxmlformats.org/officeDocument/2006/relationships/image" Target="media/image65.png"/><Relationship Id="rId110" Type="http://schemas.openxmlformats.org/officeDocument/2006/relationships/image" Target="media/image88.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42.png"/><Relationship Id="rId82" Type="http://schemas.openxmlformats.org/officeDocument/2006/relationships/image" Target="media/image61.png"/><Relationship Id="rId152" Type="http://schemas.openxmlformats.org/officeDocument/2006/relationships/image" Target="media/image129.png"/><Relationship Id="rId173" Type="http://schemas.openxmlformats.org/officeDocument/2006/relationships/image" Target="media/image150.png"/><Relationship Id="rId19" Type="http://schemas.openxmlformats.org/officeDocument/2006/relationships/customXml" Target="ink/ink2.xml"/><Relationship Id="rId14" Type="http://schemas.openxmlformats.org/officeDocument/2006/relationships/image" Target="media/image3.png"/><Relationship Id="rId30" Type="http://schemas.openxmlformats.org/officeDocument/2006/relationships/customXml" Target="ink/ink6.xml"/><Relationship Id="rId35" Type="http://schemas.openxmlformats.org/officeDocument/2006/relationships/image" Target="media/image18.png"/><Relationship Id="rId56" Type="http://schemas.openxmlformats.org/officeDocument/2006/relationships/image" Target="media/image38.png"/><Relationship Id="rId77" Type="http://schemas.openxmlformats.org/officeDocument/2006/relationships/image" Target="media/image56.pn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image" Target="media/image53.png"/><Relationship Id="rId93" Type="http://schemas.openxmlformats.org/officeDocument/2006/relationships/image" Target="media/image71.png"/><Relationship Id="rId98" Type="http://schemas.openxmlformats.org/officeDocument/2006/relationships/image" Target="media/image76.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image" Target="media/image7.png"/><Relationship Id="rId41" Type="http://schemas.openxmlformats.org/officeDocument/2006/relationships/image" Target="media/image24.png"/><Relationship Id="rId62" Type="http://schemas.openxmlformats.org/officeDocument/2006/relationships/image" Target="media/image43.png"/><Relationship Id="rId83" Type="http://schemas.openxmlformats.org/officeDocument/2006/relationships/image" Target="media/image62.png"/><Relationship Id="rId88" Type="http://schemas.openxmlformats.org/officeDocument/2006/relationships/image" Target="media/image66.png"/><Relationship Id="rId111" Type="http://schemas.openxmlformats.org/officeDocument/2006/relationships/image" Target="media/image89.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19.png"/><Relationship Id="rId57" Type="http://schemas.openxmlformats.org/officeDocument/2006/relationships/image" Target="media/image39.png"/><Relationship Id="rId106" Type="http://schemas.openxmlformats.org/officeDocument/2006/relationships/image" Target="media/image84.png"/><Relationship Id="rId127" Type="http://schemas.openxmlformats.org/officeDocument/2006/relationships/image" Target="media/image104.png"/><Relationship Id="rId10" Type="http://schemas.openxmlformats.org/officeDocument/2006/relationships/image" Target="media/image1.JPG"/><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4.png"/><Relationship Id="rId78" Type="http://schemas.openxmlformats.org/officeDocument/2006/relationships/image" Target="media/image57.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4" Type="http://schemas.openxmlformats.org/officeDocument/2006/relationships/customXml" Target="../customXml/item4.xml"/><Relationship Id="rId9" Type="http://schemas.openxmlformats.org/officeDocument/2006/relationships/hyperlink" Target="https://docs.microsoft.com/en-us/azure/health-bot/" TargetMode="External"/><Relationship Id="rId180" Type="http://schemas.microsoft.com/office/2011/relationships/people" Target="people.xml"/><Relationship Id="rId26" Type="http://schemas.openxmlformats.org/officeDocument/2006/relationships/customXml" Target="ink/ink4.xml"/><Relationship Id="rId47" Type="http://schemas.openxmlformats.org/officeDocument/2006/relationships/image" Target="media/image30.png"/><Relationship Id="rId68" Type="http://schemas.openxmlformats.org/officeDocument/2006/relationships/image" Target="media/image49.png"/><Relationship Id="rId89" Type="http://schemas.openxmlformats.org/officeDocument/2006/relationships/image" Target="media/image67.png"/><Relationship Id="rId112" Type="http://schemas.openxmlformats.org/officeDocument/2006/relationships/hyperlink" Target="http://make.powerapps.com" TargetMode="External"/><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6" Type="http://schemas.openxmlformats.org/officeDocument/2006/relationships/customXml" Target="ink/ink1.xml"/><Relationship Id="rId37" Type="http://schemas.openxmlformats.org/officeDocument/2006/relationships/image" Target="media/image20.png"/><Relationship Id="rId58" Type="http://schemas.openxmlformats.org/officeDocument/2006/relationships/image" Target="media/image40.png"/><Relationship Id="rId79" Type="http://schemas.openxmlformats.org/officeDocument/2006/relationships/image" Target="media/image58.png"/><Relationship Id="rId102" Type="http://schemas.openxmlformats.org/officeDocument/2006/relationships/image" Target="media/image80.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8.png"/><Relationship Id="rId165" Type="http://schemas.openxmlformats.org/officeDocument/2006/relationships/image" Target="media/image142.png"/><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0.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9.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image" Target="media/image5.png"/><Relationship Id="rId38" Type="http://schemas.openxmlformats.org/officeDocument/2006/relationships/image" Target="media/image21.png"/><Relationship Id="rId59" Type="http://schemas.openxmlformats.org/officeDocument/2006/relationships/image" Target="media/image41.png"/><Relationship Id="rId103" Type="http://schemas.openxmlformats.org/officeDocument/2006/relationships/image" Target="media/image81.png"/><Relationship Id="rId124" Type="http://schemas.openxmlformats.org/officeDocument/2006/relationships/image" Target="media/image101.png"/><Relationship Id="rId70" Type="http://schemas.openxmlformats.org/officeDocument/2006/relationships/image" Target="media/image51.png"/><Relationship Id="rId91" Type="http://schemas.openxmlformats.org/officeDocument/2006/relationships/image" Target="media/image69.png"/><Relationship Id="rId145" Type="http://schemas.openxmlformats.org/officeDocument/2006/relationships/image" Target="media/image122.png"/><Relationship Id="rId166" Type="http://schemas.openxmlformats.org/officeDocument/2006/relationships/image" Target="media/image143.png"/><Relationship Id="rId1" Type="http://schemas.openxmlformats.org/officeDocument/2006/relationships/customXml" Target="../customXml/item1.xml"/><Relationship Id="rId28" Type="http://schemas.openxmlformats.org/officeDocument/2006/relationships/customXml" Target="ink/ink5.xml"/><Relationship Id="rId49" Type="http://schemas.openxmlformats.org/officeDocument/2006/relationships/image" Target="media/image32.png"/><Relationship Id="rId114" Type="http://schemas.openxmlformats.org/officeDocument/2006/relationships/image" Target="media/image9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0:56:56.268"/>
    </inkml:context>
    <inkml:brush xml:id="br0">
      <inkml:brushProperty name="width" value="0.1" units="cm"/>
      <inkml:brushProperty name="height" value="0.1" units="cm"/>
      <inkml:brushProperty name="color" value="#FFFFFF"/>
      <inkml:brushProperty name="ignorePressure" value="1"/>
    </inkml:brush>
  </inkml:definitions>
  <inkml:trace contextRef="#ctx0" brushRef="#br0">4123 87,'-2035'0,"2023"0,8-1,-1 1,0 0,1 0,-1 0,1 1,-1-1,1 1,-1 0,1 1,-8 2,12-4,0 0,0 1,0-1,0 0,0 0,0 0,0 1,0-1,0 0,0 0,0 1,0-1,0 0,0 0,0 0,0 1,0-1,0 0,0 0,0 0,0 1,0-1,0 0,0 0,1 0,-1 1,0-1,0 0,0 0,0 0,0 0,1 1,-1-1,0 0,0 0,0 0,1 0,-1 0,0 0,0 0,0 0,1 0,-1 1,0-1,0 0,0 0,1 0,-1 0,0 0,0 0,1 0,-1-1,0 1,0 0,0 0,1 0,15 3,30 1,-1-2,64-6,-98 2,1 0,-1-1,1-1,-1 0,0 0,17-10,-14 7,0 1,1 0,17-4,-2 4,-21 5,1 0,-1-1,1 0,-1-1,0 0,0-1,0 0,10-6,-18 10,-1 0,0 0,0-1,0 1,0 0,0 0,0 0,0-1,0 1,0 0,0 0,0 0,0-1,0 1,0 0,-1 0,1-1,0 1,0 0,0 0,0 0,0 0,0-1,0 1,-1 0,1 0,0 0,0 0,0-1,0 1,-1 0,1 0,0 0,0 0,0 0,-1 0,1 0,0 0,0 0,-1 0,1 0,0 0,0 0,0 0,-1 0,1 0,0 0,0 0,0 0,-1 0,1 0,0 0,0 0,-1 0,-14-2,-337 1,175 3,-1560-2,1637 5,57-2,-57-3,95-1,7 0,18-2,29 0,-27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0:58:57.409"/>
    </inkml:context>
    <inkml:brush xml:id="br0">
      <inkml:brushProperty name="width" value="0.35" units="cm"/>
      <inkml:brushProperty name="height" value="0.35" units="cm"/>
      <inkml:brushProperty name="color" value="#FFFFFF"/>
      <inkml:brushProperty name="ignorePressure" value="1"/>
    </inkml:brush>
  </inkml:definitions>
  <inkml:trace contextRef="#ctx0" brushRef="#br0">5133 44,'-812'0,"629"-15,116 8,2-3,34 5,-39-1,-373 5,214 3,305 19,-21-13,60 2,-66-7,0 2,57 13,200 45,-286-59,1 1,-1 1,1 1,-2 0,1 2,18 10,-12-6,-8-6,0-2,0 1,0-2,1-1,-1 0,24 0,27 4,-35-2,-21-4,-1 0,1 1,-1 1,0 0,0 1,20 8,-79-4,-392-7,209-3,-45-8,-25 0,282 9,0-1,-28-6,-28-2,18 4,-1-1,-74-22,-66-8,-205 29,232 10,-568-2,693-2,0-2,-49-12,50 8,-1 2,-57-2,-789 9,879-1,8-1,-1 1,1 0,0 0,-1 0,1 1,0-1,0 1,-1 0,1 0,0 1,-6 2,10-4,0 0,0 1,0-1,0 1,0-1,-1 1,1-1,0 0,0 1,0-1,0 1,0-1,1 1,-1-1,0 1,0-1,0 0,0 1,0-1,0 1,1-1,-1 0,0 1,0-1,1 0,-1 1,0-1,1 0,-1 1,0-1,1 0,-1 1,0-1,1 0,-1 0,1 1,17 12,-16-11,7 4,1-1,-1 0,1-1,0 0,1 0,-1-1,0-1,15 3,86 5,-89-10,-2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0:58:49.068"/>
    </inkml:context>
    <inkml:brush xml:id="br0">
      <inkml:brushProperty name="width" value="0.1" units="cm"/>
      <inkml:brushProperty name="height" value="0.1" units="cm"/>
      <inkml:brushProperty name="color" value="#FFFFFF"/>
      <inkml:brushProperty name="ignorePressure" value="1"/>
    </inkml:brush>
  </inkml:definitions>
  <inkml:trace contextRef="#ctx0" brushRef="#br0">0 0,'3744'0,"-3717"0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1:02:51.126"/>
    </inkml:context>
    <inkml:brush xml:id="br0">
      <inkml:brushProperty name="width" value="0.2" units="cm"/>
      <inkml:brushProperty name="height" value="0.2" units="cm"/>
      <inkml:brushProperty name="color" value="#FFFFFF"/>
      <inkml:brushProperty name="ignorePressure" value="1"/>
    </inkml:brush>
  </inkml:definitions>
  <inkml:trace contextRef="#ctx0" brushRef="#br0">3457 223,'-52'-81,"13"0,-311 20,205 81,-2707-20,2833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1:01:53.128"/>
    </inkml:context>
    <inkml:brush xml:id="br0">
      <inkml:brushProperty name="width" value="0.35" units="cm"/>
      <inkml:brushProperty name="height" value="0.35" units="cm"/>
      <inkml:brushProperty name="color" value="#FFFFFF"/>
      <inkml:brushProperty name="ignorePressure" value="1"/>
    </inkml:brush>
  </inkml:definitions>
  <inkml:trace contextRef="#ctx0" brushRef="#br0">380 0</inkml:trace>
  <inkml:trace contextRef="#ctx0" brushRef="#br0" timeOffset="849.89">380 0,'-51'0,"-101"0,-25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1-09-07T21:01:54.478"/>
    </inkml:context>
    <inkml:brush xml:id="br0">
      <inkml:brushProperty name="width" value="0.35" units="cm"/>
      <inkml:brushProperty name="height" value="0.35" units="cm"/>
      <inkml:brushProperty name="color" value="#FFFFFF"/>
      <inkml:brushProperty name="ignorePressure" value="1"/>
    </inkml:brush>
  </inkml:definitions>
  <inkml:trace contextRef="#ctx0" brushRef="#br0">0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TaxCatchAll xmlns="230e9df3-be65-4c73-a93b-d1236ebd677e" xsi:nil="true"/>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SharedWithUsers xmlns="ebee02fc-aa92-4ccf-baef-2bc29ee229e3">
      <UserInfo>
        <DisplayName/>
        <AccountId xsi:nil="true"/>
        <AccountType/>
      </UserInfo>
    </SharedWithUsers>
    <MediaLengthInSeconds xmlns="ce1c67b8-2098-43d7-b846-1b6c27fb687a"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customXml/itemProps2.xml><?xml version="1.0" encoding="utf-8"?>
<ds:datastoreItem xmlns:ds="http://schemas.openxmlformats.org/officeDocument/2006/customXml" ds:itemID="{655D5D2A-0148-4750-B451-347843A4EB2F}"/>
</file>

<file path=customXml/itemProps3.xml><?xml version="1.0" encoding="utf-8"?>
<ds:datastoreItem xmlns:ds="http://schemas.openxmlformats.org/officeDocument/2006/customXml" ds:itemID="{1DA6AFC8-D1C4-4A93-9C90-13B322EB7007}">
  <ds:schemaRefs>
    <ds:schemaRef ds:uri="http://schemas.microsoft.com/office/2006/metadata/properties"/>
    <ds:schemaRef ds:uri="http://schemas.microsoft.com/office/2006/documentManagement/types"/>
    <ds:schemaRef ds:uri="855d5185-adca-4129-993e-fa326abcc776"/>
    <ds:schemaRef ds:uri="http://www.w3.org/XML/1998/namespace"/>
    <ds:schemaRef ds:uri="http://purl.org/dc/terms/"/>
    <ds:schemaRef ds:uri="http://purl.org/dc/elements/1.1/"/>
    <ds:schemaRef ds:uri="http://purl.org/dc/dcmitype/"/>
    <ds:schemaRef ds:uri="dc9ef02c-c3be-418f-b9d6-2abdbae5babe"/>
    <ds:schemaRef ds:uri="http://schemas.microsoft.com/office/infopath/2007/PartnerControls"/>
    <ds:schemaRef ds:uri="http://schemas.openxmlformats.org/package/2006/metadata/core-properties"/>
    <ds:schemaRef ds:uri="230e9df3-be65-4c73-a93b-d1236ebd677e"/>
    <ds:schemaRef ds:uri="http://schemas.microsoft.com/sharepoint/v3"/>
  </ds:schemaRefs>
</ds:datastoreItem>
</file>

<file path=customXml/itemProps4.xml><?xml version="1.0" encoding="utf-8"?>
<ds:datastoreItem xmlns:ds="http://schemas.openxmlformats.org/officeDocument/2006/customXml" ds:itemID="{0BD407E4-96D3-4AFC-8F0D-7ADA68EE3643}">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69</Pages>
  <Words>4914</Words>
  <Characters>28014</Characters>
  <Application>Microsoft Office Word</Application>
  <DocSecurity>2</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32863</CharactersWithSpaces>
  <SharedDoc>false</SharedDoc>
  <HLinks>
    <vt:vector size="180" baseType="variant">
      <vt:variant>
        <vt:i4>7733365</vt:i4>
      </vt:variant>
      <vt:variant>
        <vt:i4>159</vt:i4>
      </vt:variant>
      <vt:variant>
        <vt:i4>0</vt:i4>
      </vt:variant>
      <vt:variant>
        <vt:i4>5</vt:i4>
      </vt:variant>
      <vt:variant>
        <vt:lpwstr>http://make.powerapps.com/</vt:lpwstr>
      </vt:variant>
      <vt:variant>
        <vt:lpwstr/>
      </vt:variant>
      <vt:variant>
        <vt:i4>7733365</vt:i4>
      </vt:variant>
      <vt:variant>
        <vt:i4>156</vt:i4>
      </vt:variant>
      <vt:variant>
        <vt:i4>0</vt:i4>
      </vt:variant>
      <vt:variant>
        <vt:i4>5</vt:i4>
      </vt:variant>
      <vt:variant>
        <vt:lpwstr>http://make.powerapps.com/</vt:lpwstr>
      </vt:variant>
      <vt:variant>
        <vt:lpwstr/>
      </vt:variant>
      <vt:variant>
        <vt:i4>7536697</vt:i4>
      </vt:variant>
      <vt:variant>
        <vt:i4>153</vt:i4>
      </vt:variant>
      <vt:variant>
        <vt:i4>0</vt:i4>
      </vt:variant>
      <vt:variant>
        <vt:i4>5</vt:i4>
      </vt:variant>
      <vt:variant>
        <vt:lpwstr>https://admin.powerplatform.microsoft.com/</vt:lpwstr>
      </vt:variant>
      <vt:variant>
        <vt:lpwstr/>
      </vt:variant>
      <vt:variant>
        <vt:i4>7143474</vt:i4>
      </vt:variant>
      <vt:variant>
        <vt:i4>150</vt:i4>
      </vt:variant>
      <vt:variant>
        <vt:i4>0</vt:i4>
      </vt:variant>
      <vt:variant>
        <vt:i4>5</vt:i4>
      </vt:variant>
      <vt:variant>
        <vt:lpwstr>https://make.powerapps.com/</vt:lpwstr>
      </vt:variant>
      <vt:variant>
        <vt:lpwstr/>
      </vt:variant>
      <vt:variant>
        <vt:i4>1638468</vt:i4>
      </vt:variant>
      <vt:variant>
        <vt:i4>147</vt:i4>
      </vt:variant>
      <vt:variant>
        <vt:i4>0</vt:i4>
      </vt:variant>
      <vt:variant>
        <vt:i4>5</vt:i4>
      </vt:variant>
      <vt:variant>
        <vt:lpwstr>https://portal.azure.com/</vt:lpwstr>
      </vt:variant>
      <vt:variant>
        <vt:lpwstr/>
      </vt:variant>
      <vt:variant>
        <vt:i4>2293869</vt:i4>
      </vt:variant>
      <vt:variant>
        <vt:i4>144</vt:i4>
      </vt:variant>
      <vt:variant>
        <vt:i4>0</vt:i4>
      </vt:variant>
      <vt:variant>
        <vt:i4>5</vt:i4>
      </vt:variant>
      <vt:variant>
        <vt:lpwstr>https://docs.microsoft.com/en-us/azure/health-bot/</vt:lpwstr>
      </vt:variant>
      <vt:variant>
        <vt:lpwstr/>
      </vt:variant>
      <vt:variant>
        <vt:i4>2293869</vt:i4>
      </vt:variant>
      <vt:variant>
        <vt:i4>141</vt:i4>
      </vt:variant>
      <vt:variant>
        <vt:i4>0</vt:i4>
      </vt:variant>
      <vt:variant>
        <vt:i4>5</vt:i4>
      </vt:variant>
      <vt:variant>
        <vt:lpwstr>https://docs.microsoft.com/en-us/azure/health-bot/</vt:lpwstr>
      </vt:variant>
      <vt:variant>
        <vt:lpwstr/>
      </vt:variant>
      <vt:variant>
        <vt:i4>1114160</vt:i4>
      </vt:variant>
      <vt:variant>
        <vt:i4>134</vt:i4>
      </vt:variant>
      <vt:variant>
        <vt:i4>0</vt:i4>
      </vt:variant>
      <vt:variant>
        <vt:i4>5</vt:i4>
      </vt:variant>
      <vt:variant>
        <vt:lpwstr/>
      </vt:variant>
      <vt:variant>
        <vt:lpwstr>_Toc92802632</vt:lpwstr>
      </vt:variant>
      <vt:variant>
        <vt:i4>1179696</vt:i4>
      </vt:variant>
      <vt:variant>
        <vt:i4>128</vt:i4>
      </vt:variant>
      <vt:variant>
        <vt:i4>0</vt:i4>
      </vt:variant>
      <vt:variant>
        <vt:i4>5</vt:i4>
      </vt:variant>
      <vt:variant>
        <vt:lpwstr/>
      </vt:variant>
      <vt:variant>
        <vt:lpwstr>_Toc92802631</vt:lpwstr>
      </vt:variant>
      <vt:variant>
        <vt:i4>1245232</vt:i4>
      </vt:variant>
      <vt:variant>
        <vt:i4>122</vt:i4>
      </vt:variant>
      <vt:variant>
        <vt:i4>0</vt:i4>
      </vt:variant>
      <vt:variant>
        <vt:i4>5</vt:i4>
      </vt:variant>
      <vt:variant>
        <vt:lpwstr/>
      </vt:variant>
      <vt:variant>
        <vt:lpwstr>_Toc92802630</vt:lpwstr>
      </vt:variant>
      <vt:variant>
        <vt:i4>1703985</vt:i4>
      </vt:variant>
      <vt:variant>
        <vt:i4>116</vt:i4>
      </vt:variant>
      <vt:variant>
        <vt:i4>0</vt:i4>
      </vt:variant>
      <vt:variant>
        <vt:i4>5</vt:i4>
      </vt:variant>
      <vt:variant>
        <vt:lpwstr/>
      </vt:variant>
      <vt:variant>
        <vt:lpwstr>_Toc92802629</vt:lpwstr>
      </vt:variant>
      <vt:variant>
        <vt:i4>1769521</vt:i4>
      </vt:variant>
      <vt:variant>
        <vt:i4>110</vt:i4>
      </vt:variant>
      <vt:variant>
        <vt:i4>0</vt:i4>
      </vt:variant>
      <vt:variant>
        <vt:i4>5</vt:i4>
      </vt:variant>
      <vt:variant>
        <vt:lpwstr/>
      </vt:variant>
      <vt:variant>
        <vt:lpwstr>_Toc92802628</vt:lpwstr>
      </vt:variant>
      <vt:variant>
        <vt:i4>1310769</vt:i4>
      </vt:variant>
      <vt:variant>
        <vt:i4>104</vt:i4>
      </vt:variant>
      <vt:variant>
        <vt:i4>0</vt:i4>
      </vt:variant>
      <vt:variant>
        <vt:i4>5</vt:i4>
      </vt:variant>
      <vt:variant>
        <vt:lpwstr/>
      </vt:variant>
      <vt:variant>
        <vt:lpwstr>_Toc92802627</vt:lpwstr>
      </vt:variant>
      <vt:variant>
        <vt:i4>1376305</vt:i4>
      </vt:variant>
      <vt:variant>
        <vt:i4>98</vt:i4>
      </vt:variant>
      <vt:variant>
        <vt:i4>0</vt:i4>
      </vt:variant>
      <vt:variant>
        <vt:i4>5</vt:i4>
      </vt:variant>
      <vt:variant>
        <vt:lpwstr/>
      </vt:variant>
      <vt:variant>
        <vt:lpwstr>_Toc92802626</vt:lpwstr>
      </vt:variant>
      <vt:variant>
        <vt:i4>1441841</vt:i4>
      </vt:variant>
      <vt:variant>
        <vt:i4>92</vt:i4>
      </vt:variant>
      <vt:variant>
        <vt:i4>0</vt:i4>
      </vt:variant>
      <vt:variant>
        <vt:i4>5</vt:i4>
      </vt:variant>
      <vt:variant>
        <vt:lpwstr/>
      </vt:variant>
      <vt:variant>
        <vt:lpwstr>_Toc92802625</vt:lpwstr>
      </vt:variant>
      <vt:variant>
        <vt:i4>1507377</vt:i4>
      </vt:variant>
      <vt:variant>
        <vt:i4>86</vt:i4>
      </vt:variant>
      <vt:variant>
        <vt:i4>0</vt:i4>
      </vt:variant>
      <vt:variant>
        <vt:i4>5</vt:i4>
      </vt:variant>
      <vt:variant>
        <vt:lpwstr/>
      </vt:variant>
      <vt:variant>
        <vt:lpwstr>_Toc92802624</vt:lpwstr>
      </vt:variant>
      <vt:variant>
        <vt:i4>1048625</vt:i4>
      </vt:variant>
      <vt:variant>
        <vt:i4>80</vt:i4>
      </vt:variant>
      <vt:variant>
        <vt:i4>0</vt:i4>
      </vt:variant>
      <vt:variant>
        <vt:i4>5</vt:i4>
      </vt:variant>
      <vt:variant>
        <vt:lpwstr/>
      </vt:variant>
      <vt:variant>
        <vt:lpwstr>_Toc92802623</vt:lpwstr>
      </vt:variant>
      <vt:variant>
        <vt:i4>1114161</vt:i4>
      </vt:variant>
      <vt:variant>
        <vt:i4>74</vt:i4>
      </vt:variant>
      <vt:variant>
        <vt:i4>0</vt:i4>
      </vt:variant>
      <vt:variant>
        <vt:i4>5</vt:i4>
      </vt:variant>
      <vt:variant>
        <vt:lpwstr/>
      </vt:variant>
      <vt:variant>
        <vt:lpwstr>_Toc92802622</vt:lpwstr>
      </vt:variant>
      <vt:variant>
        <vt:i4>1179697</vt:i4>
      </vt:variant>
      <vt:variant>
        <vt:i4>68</vt:i4>
      </vt:variant>
      <vt:variant>
        <vt:i4>0</vt:i4>
      </vt:variant>
      <vt:variant>
        <vt:i4>5</vt:i4>
      </vt:variant>
      <vt:variant>
        <vt:lpwstr/>
      </vt:variant>
      <vt:variant>
        <vt:lpwstr>_Toc92802621</vt:lpwstr>
      </vt:variant>
      <vt:variant>
        <vt:i4>1245233</vt:i4>
      </vt:variant>
      <vt:variant>
        <vt:i4>62</vt:i4>
      </vt:variant>
      <vt:variant>
        <vt:i4>0</vt:i4>
      </vt:variant>
      <vt:variant>
        <vt:i4>5</vt:i4>
      </vt:variant>
      <vt:variant>
        <vt:lpwstr/>
      </vt:variant>
      <vt:variant>
        <vt:lpwstr>_Toc92802620</vt:lpwstr>
      </vt:variant>
      <vt:variant>
        <vt:i4>1703986</vt:i4>
      </vt:variant>
      <vt:variant>
        <vt:i4>56</vt:i4>
      </vt:variant>
      <vt:variant>
        <vt:i4>0</vt:i4>
      </vt:variant>
      <vt:variant>
        <vt:i4>5</vt:i4>
      </vt:variant>
      <vt:variant>
        <vt:lpwstr/>
      </vt:variant>
      <vt:variant>
        <vt:lpwstr>_Toc92802619</vt:lpwstr>
      </vt:variant>
      <vt:variant>
        <vt:i4>1769522</vt:i4>
      </vt:variant>
      <vt:variant>
        <vt:i4>50</vt:i4>
      </vt:variant>
      <vt:variant>
        <vt:i4>0</vt:i4>
      </vt:variant>
      <vt:variant>
        <vt:i4>5</vt:i4>
      </vt:variant>
      <vt:variant>
        <vt:lpwstr/>
      </vt:variant>
      <vt:variant>
        <vt:lpwstr>_Toc92802618</vt:lpwstr>
      </vt:variant>
      <vt:variant>
        <vt:i4>1310770</vt:i4>
      </vt:variant>
      <vt:variant>
        <vt:i4>44</vt:i4>
      </vt:variant>
      <vt:variant>
        <vt:i4>0</vt:i4>
      </vt:variant>
      <vt:variant>
        <vt:i4>5</vt:i4>
      </vt:variant>
      <vt:variant>
        <vt:lpwstr/>
      </vt:variant>
      <vt:variant>
        <vt:lpwstr>_Toc92802617</vt:lpwstr>
      </vt:variant>
      <vt:variant>
        <vt:i4>1376306</vt:i4>
      </vt:variant>
      <vt:variant>
        <vt:i4>38</vt:i4>
      </vt:variant>
      <vt:variant>
        <vt:i4>0</vt:i4>
      </vt:variant>
      <vt:variant>
        <vt:i4>5</vt:i4>
      </vt:variant>
      <vt:variant>
        <vt:lpwstr/>
      </vt:variant>
      <vt:variant>
        <vt:lpwstr>_Toc92802616</vt:lpwstr>
      </vt:variant>
      <vt:variant>
        <vt:i4>1441842</vt:i4>
      </vt:variant>
      <vt:variant>
        <vt:i4>32</vt:i4>
      </vt:variant>
      <vt:variant>
        <vt:i4>0</vt:i4>
      </vt:variant>
      <vt:variant>
        <vt:i4>5</vt:i4>
      </vt:variant>
      <vt:variant>
        <vt:lpwstr/>
      </vt:variant>
      <vt:variant>
        <vt:lpwstr>_Toc92802615</vt:lpwstr>
      </vt:variant>
      <vt:variant>
        <vt:i4>1507378</vt:i4>
      </vt:variant>
      <vt:variant>
        <vt:i4>26</vt:i4>
      </vt:variant>
      <vt:variant>
        <vt:i4>0</vt:i4>
      </vt:variant>
      <vt:variant>
        <vt:i4>5</vt:i4>
      </vt:variant>
      <vt:variant>
        <vt:lpwstr/>
      </vt:variant>
      <vt:variant>
        <vt:lpwstr>_Toc92802614</vt:lpwstr>
      </vt:variant>
      <vt:variant>
        <vt:i4>1048626</vt:i4>
      </vt:variant>
      <vt:variant>
        <vt:i4>20</vt:i4>
      </vt:variant>
      <vt:variant>
        <vt:i4>0</vt:i4>
      </vt:variant>
      <vt:variant>
        <vt:i4>5</vt:i4>
      </vt:variant>
      <vt:variant>
        <vt:lpwstr/>
      </vt:variant>
      <vt:variant>
        <vt:lpwstr>_Toc92802613</vt:lpwstr>
      </vt:variant>
      <vt:variant>
        <vt:i4>1114162</vt:i4>
      </vt:variant>
      <vt:variant>
        <vt:i4>14</vt:i4>
      </vt:variant>
      <vt:variant>
        <vt:i4>0</vt:i4>
      </vt:variant>
      <vt:variant>
        <vt:i4>5</vt:i4>
      </vt:variant>
      <vt:variant>
        <vt:lpwstr/>
      </vt:variant>
      <vt:variant>
        <vt:lpwstr>_Toc92802612</vt:lpwstr>
      </vt:variant>
      <vt:variant>
        <vt:i4>1179698</vt:i4>
      </vt:variant>
      <vt:variant>
        <vt:i4>8</vt:i4>
      </vt:variant>
      <vt:variant>
        <vt:i4>0</vt:i4>
      </vt:variant>
      <vt:variant>
        <vt:i4>5</vt:i4>
      </vt:variant>
      <vt:variant>
        <vt:lpwstr/>
      </vt:variant>
      <vt:variant>
        <vt:lpwstr>_Toc92802611</vt:lpwstr>
      </vt:variant>
      <vt:variant>
        <vt:i4>1245234</vt:i4>
      </vt:variant>
      <vt:variant>
        <vt:i4>2</vt:i4>
      </vt:variant>
      <vt:variant>
        <vt:i4>0</vt:i4>
      </vt:variant>
      <vt:variant>
        <vt:i4>5</vt:i4>
      </vt:variant>
      <vt:variant>
        <vt:lpwstr/>
      </vt:variant>
      <vt:variant>
        <vt:lpwstr>_Toc92802610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Bloomquist</dc:creator>
  <cp:keywords/>
  <dc:description/>
  <cp:lastModifiedBy>Kelsey Bloomquist</cp:lastModifiedBy>
  <cp:revision>2</cp:revision>
  <cp:lastPrinted>2022-03-09T16:03:00Z</cp:lastPrinted>
  <dcterms:created xsi:type="dcterms:W3CDTF">2022-05-02T17:18:00Z</dcterms:created>
  <dcterms:modified xsi:type="dcterms:W3CDTF">2022-05-02T17:18:00Z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y fmtid="{D5CDD505-2E9C-101B-9397-08002B2CF9AE}" pid="4" name="Order">
    <vt:r8>125200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y fmtid="{D5CDD505-2E9C-101B-9397-08002B2CF9AE}" pid="11" name="_SourceUrl">
    <vt:lpwstr/>
  </property>
  <property fmtid="{D5CDD505-2E9C-101B-9397-08002B2CF9AE}" pid="12" name="_SharedFileIndex">
    <vt:lpwstr/>
  </property>
</Properties>
</file>